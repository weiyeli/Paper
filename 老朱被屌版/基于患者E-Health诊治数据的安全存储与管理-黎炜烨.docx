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0" w:name="OLE_LINK9"/>
      <w:bookmarkStart w:id="11"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0"/>
    <w:bookmarkEnd w:id="11"/>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39" w:history="1">
            <w:r w:rsidR="00E42537" w:rsidRPr="00E42537">
              <w:rPr>
                <w:rStyle w:val="a8"/>
                <w:rFonts w:ascii="黑体" w:eastAsia="黑体" w:hAnsi="黑体"/>
                <w:noProof/>
              </w:rPr>
              <w:t>1.1研究背景、目的与意义</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_Toc7425739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40" w:history="1">
            <w:r w:rsidR="00E42537" w:rsidRPr="00E42537">
              <w:rPr>
                <w:rStyle w:val="a8"/>
                <w:rFonts w:ascii="黑体" w:eastAsia="黑体" w:hAnsi="黑体"/>
                <w:noProof/>
              </w:rPr>
              <w:t>1.2国内外研究现状</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_Toc7425740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41" w:history="1">
            <w:r w:rsidR="00E42537" w:rsidRPr="00E42537">
              <w:rPr>
                <w:rStyle w:val="a8"/>
                <w:rFonts w:ascii="黑体" w:eastAsia="黑体" w:hAnsi="黑体"/>
                <w:noProof/>
              </w:rPr>
              <w:t>1.3论文内容与组织</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_Toc7425741 \h </w:instrText>
            </w:r>
            <w:r w:rsidR="00E42537" w:rsidRPr="00E42537">
              <w:rPr>
                <w:noProof/>
                <w:webHidden/>
              </w:rPr>
            </w:r>
            <w:r w:rsidR="00E42537" w:rsidRPr="00E42537">
              <w:rPr>
                <w:noProof/>
                <w:webHidden/>
              </w:rPr>
              <w:fldChar w:fldCharType="separate"/>
            </w:r>
            <w:r w:rsidR="00E42537" w:rsidRPr="00E42537">
              <w:rPr>
                <w:noProof/>
                <w:webHidden/>
              </w:rPr>
              <w:t>6</w:t>
            </w:r>
            <w:r w:rsidR="00E42537" w:rsidRPr="00E42537">
              <w:rPr>
                <w:noProof/>
                <w:webHidden/>
              </w:rPr>
              <w:fldChar w:fldCharType="end"/>
            </w:r>
          </w:hyperlink>
        </w:p>
        <w:p w:rsidR="00E42537" w:rsidRPr="00E42537" w:rsidRDefault="00AA56DE">
          <w:pPr>
            <w:pStyle w:val="TOC1"/>
            <w:tabs>
              <w:tab w:val="right" w:leader="dot" w:pos="8290"/>
            </w:tabs>
            <w:rPr>
              <w:rFonts w:eastAsiaTheme="minorEastAsia"/>
              <w:b w:val="0"/>
              <w:bCs w:val="0"/>
              <w:caps w:val="0"/>
              <w:noProof/>
              <w:sz w:val="21"/>
              <w:szCs w:val="24"/>
            </w:rPr>
          </w:pPr>
          <w:hyperlink w:anchor="_Toc7425742" w:history="1">
            <w:r w:rsidR="00E42537" w:rsidRPr="00E42537">
              <w:rPr>
                <w:rStyle w:val="a8"/>
                <w:rFonts w:ascii="黑体" w:eastAsia="黑体" w:hAnsi="黑体"/>
                <w:noProof/>
              </w:rPr>
              <w:t>2.本论文相关理论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_Toc7425742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43" w:history="1">
            <w:r w:rsidR="00E42537" w:rsidRPr="00E42537">
              <w:rPr>
                <w:rStyle w:val="a8"/>
                <w:rFonts w:ascii="黑体" w:eastAsia="黑体" w:hAnsi="黑体"/>
                <w:noProof/>
              </w:rPr>
              <w:t>2.1区块链技术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_Toc7425743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44" w:history="1">
            <w:r w:rsidR="00E42537" w:rsidRPr="00E42537">
              <w:rPr>
                <w:rStyle w:val="a8"/>
                <w:rFonts w:ascii="黑体" w:eastAsia="黑体" w:hAnsi="黑体"/>
                <w:i w:val="0"/>
                <w:noProof/>
              </w:rPr>
              <w:t>2.1.1定义</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_Toc7425744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45" w:history="1">
            <w:r w:rsidR="00E42537" w:rsidRPr="00E42537">
              <w:rPr>
                <w:rStyle w:val="a8"/>
                <w:rFonts w:ascii="黑体" w:eastAsia="黑体" w:hAnsi="黑体"/>
                <w:i w:val="0"/>
                <w:noProof/>
              </w:rPr>
              <w:t>2.1.2区块链体系架构</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_Toc7425745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46" w:history="1">
            <w:r w:rsidR="00E42537" w:rsidRPr="00E42537">
              <w:rPr>
                <w:rStyle w:val="a8"/>
                <w:rFonts w:ascii="黑体" w:eastAsia="黑体" w:hAnsi="黑体"/>
                <w:i w:val="0"/>
                <w:noProof/>
              </w:rPr>
              <w:t>2.1.3区块链的应用场景</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_Toc7425746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47" w:history="1">
            <w:r w:rsidR="00E42537" w:rsidRPr="00E42537">
              <w:rPr>
                <w:rStyle w:val="a8"/>
                <w:rFonts w:ascii="黑体" w:eastAsia="黑体" w:hAnsi="黑体"/>
                <w:i w:val="0"/>
                <w:noProof/>
              </w:rPr>
              <w:t>2.1.4工作原理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_Toc7425747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48" w:history="1">
            <w:r w:rsidR="00E42537" w:rsidRPr="00E42537">
              <w:rPr>
                <w:rStyle w:val="a8"/>
                <w:rFonts w:ascii="黑体" w:eastAsia="黑体" w:hAnsi="黑体"/>
                <w:i w:val="0"/>
                <w:noProof/>
              </w:rPr>
              <w:t>2.1.5共识机制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_Toc7425748 \h </w:instrText>
            </w:r>
            <w:r w:rsidR="00E42537" w:rsidRPr="00E42537">
              <w:rPr>
                <w:i w:val="0"/>
                <w:noProof/>
                <w:webHidden/>
              </w:rPr>
            </w:r>
            <w:r w:rsidR="00E42537" w:rsidRPr="00E42537">
              <w:rPr>
                <w:i w:val="0"/>
                <w:noProof/>
                <w:webHidden/>
              </w:rPr>
              <w:fldChar w:fldCharType="separate"/>
            </w:r>
            <w:r w:rsidR="00E42537" w:rsidRPr="00E42537">
              <w:rPr>
                <w:i w:val="0"/>
                <w:noProof/>
                <w:webHidden/>
              </w:rPr>
              <w:t>9</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49" w:history="1">
            <w:r w:rsidR="00E42537" w:rsidRPr="00E42537">
              <w:rPr>
                <w:rStyle w:val="a8"/>
                <w:rFonts w:ascii="黑体" w:eastAsia="黑体" w:hAnsi="黑体"/>
                <w:i w:val="0"/>
                <w:noProof/>
              </w:rPr>
              <w:t>2.1.6区块链的类型</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_Toc7425749 \h </w:instrText>
            </w:r>
            <w:r w:rsidR="00E42537" w:rsidRPr="00E42537">
              <w:rPr>
                <w:i w:val="0"/>
                <w:noProof/>
                <w:webHidden/>
              </w:rPr>
            </w:r>
            <w:r w:rsidR="00E42537" w:rsidRPr="00E42537">
              <w:rPr>
                <w:i w:val="0"/>
                <w:noProof/>
                <w:webHidden/>
              </w:rPr>
              <w:fldChar w:fldCharType="separate"/>
            </w:r>
            <w:r w:rsidR="00E42537" w:rsidRPr="00E42537">
              <w:rPr>
                <w:i w:val="0"/>
                <w:noProof/>
                <w:webHidden/>
              </w:rPr>
              <w:t>10</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50" w:history="1">
            <w:r w:rsidR="00E42537" w:rsidRPr="00E42537">
              <w:rPr>
                <w:rStyle w:val="a8"/>
                <w:rFonts w:ascii="黑体" w:eastAsia="黑体" w:hAnsi="黑体"/>
                <w:i w:val="0"/>
                <w:noProof/>
              </w:rPr>
              <w:t>2.1.7 区块链的优点</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_Toc7425750 \h </w:instrText>
            </w:r>
            <w:r w:rsidR="00E42537" w:rsidRPr="00E42537">
              <w:rPr>
                <w:i w:val="0"/>
                <w:noProof/>
                <w:webHidden/>
              </w:rPr>
            </w:r>
            <w:r w:rsidR="00E42537" w:rsidRPr="00E42537">
              <w:rPr>
                <w:i w:val="0"/>
                <w:noProof/>
                <w:webHidden/>
              </w:rPr>
              <w:fldChar w:fldCharType="separate"/>
            </w:r>
            <w:r w:rsidR="00E42537" w:rsidRPr="00E42537">
              <w:rPr>
                <w:i w:val="0"/>
                <w:noProof/>
                <w:webHidden/>
              </w:rPr>
              <w:t>11</w:t>
            </w:r>
            <w:r w:rsidR="00E42537" w:rsidRPr="00E42537">
              <w:rPr>
                <w:i w:val="0"/>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51" w:history="1">
            <w:r w:rsidR="00E42537" w:rsidRPr="00E42537">
              <w:rPr>
                <w:rStyle w:val="a8"/>
                <w:rFonts w:ascii="黑体" w:eastAsia="黑体" w:hAnsi="黑体"/>
                <w:noProof/>
              </w:rPr>
              <w:t>2.2智能合约</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_Toc7425751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52" w:history="1">
            <w:r w:rsidR="00E42537" w:rsidRPr="00E42537">
              <w:rPr>
                <w:rStyle w:val="a8"/>
                <w:rFonts w:ascii="黑体" w:eastAsia="黑体" w:hAnsi="黑体"/>
                <w:noProof/>
              </w:rPr>
              <w:t>2.3以太坊</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_Toc7425752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53" w:history="1">
            <w:r w:rsidR="00E42537" w:rsidRPr="00E42537">
              <w:rPr>
                <w:rStyle w:val="a8"/>
                <w:rFonts w:ascii="黑体" w:eastAsia="黑体" w:hAnsi="黑体"/>
                <w:i w:val="0"/>
                <w:noProof/>
              </w:rPr>
              <w:t>2.3.1 以太坊运作机制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_Toc7425753 \h </w:instrText>
            </w:r>
            <w:r w:rsidR="00E42537" w:rsidRPr="00E42537">
              <w:rPr>
                <w:i w:val="0"/>
                <w:noProof/>
                <w:webHidden/>
              </w:rPr>
            </w:r>
            <w:r w:rsidR="00E42537" w:rsidRPr="00E42537">
              <w:rPr>
                <w:i w:val="0"/>
                <w:noProof/>
                <w:webHidden/>
              </w:rPr>
              <w:fldChar w:fldCharType="separate"/>
            </w:r>
            <w:r w:rsidR="00E42537" w:rsidRPr="00E42537">
              <w:rPr>
                <w:i w:val="0"/>
                <w:noProof/>
                <w:webHidden/>
              </w:rPr>
              <w:t>13</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54" w:history="1">
            <w:r w:rsidR="00E42537" w:rsidRPr="00E42537">
              <w:rPr>
                <w:rStyle w:val="a8"/>
                <w:rFonts w:ascii="黑体" w:eastAsia="黑体" w:hAnsi="黑体"/>
                <w:i w:val="0"/>
                <w:noProof/>
              </w:rPr>
              <w:t>2.3.2以太坊账户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_Toc7425754 \h </w:instrText>
            </w:r>
            <w:r w:rsidR="00E42537" w:rsidRPr="00E42537">
              <w:rPr>
                <w:i w:val="0"/>
                <w:noProof/>
                <w:webHidden/>
              </w:rPr>
            </w:r>
            <w:r w:rsidR="00E42537" w:rsidRPr="00E42537">
              <w:rPr>
                <w:i w:val="0"/>
                <w:noProof/>
                <w:webHidden/>
              </w:rPr>
              <w:fldChar w:fldCharType="separate"/>
            </w:r>
            <w:r w:rsidR="00E42537" w:rsidRPr="00E42537">
              <w:rPr>
                <w:i w:val="0"/>
                <w:noProof/>
                <w:webHidden/>
              </w:rPr>
              <w:t>14</w:t>
            </w:r>
            <w:r w:rsidR="00E42537" w:rsidRPr="00E42537">
              <w:rPr>
                <w:i w:val="0"/>
                <w:noProof/>
                <w:webHidden/>
              </w:rPr>
              <w:fldChar w:fldCharType="end"/>
            </w:r>
          </w:hyperlink>
        </w:p>
        <w:p w:rsidR="00E42537" w:rsidRPr="00E42537" w:rsidRDefault="00AA56DE">
          <w:pPr>
            <w:pStyle w:val="TOC1"/>
            <w:tabs>
              <w:tab w:val="right" w:leader="dot" w:pos="8290"/>
            </w:tabs>
            <w:rPr>
              <w:rFonts w:eastAsiaTheme="minorEastAsia"/>
              <w:b w:val="0"/>
              <w:bCs w:val="0"/>
              <w:caps w:val="0"/>
              <w:noProof/>
              <w:sz w:val="21"/>
              <w:szCs w:val="24"/>
            </w:rPr>
          </w:pPr>
          <w:hyperlink w:anchor="_Toc7425755" w:history="1">
            <w:r w:rsidR="00E42537" w:rsidRPr="00E42537">
              <w:rPr>
                <w:rStyle w:val="a8"/>
                <w:noProof/>
              </w:rPr>
              <w:t>3. 基于区块链的电子病历安全存储和授权共享方案</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_Toc7425755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56" w:history="1">
            <w:r w:rsidR="00E42537" w:rsidRPr="00E42537">
              <w:rPr>
                <w:rStyle w:val="a8"/>
                <w:rFonts w:ascii="黑体" w:eastAsia="黑体" w:hAnsi="黑体"/>
                <w:noProof/>
              </w:rPr>
              <w:t>3.1研究目标和研究内容</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_Toc7425756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57" w:history="1">
            <w:r w:rsidR="00E42537" w:rsidRPr="00E42537">
              <w:rPr>
                <w:rStyle w:val="a8"/>
                <w:rFonts w:ascii="黑体" w:eastAsia="黑体" w:hAnsi="黑体"/>
                <w:i w:val="0"/>
                <w:noProof/>
              </w:rPr>
              <w:t>3.1.1 基于区块链的电子病历存储系统</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_Toc7425757 \h </w:instrText>
            </w:r>
            <w:r w:rsidR="00E42537" w:rsidRPr="00E42537">
              <w:rPr>
                <w:i w:val="0"/>
                <w:noProof/>
                <w:webHidden/>
              </w:rPr>
            </w:r>
            <w:r w:rsidR="00E42537" w:rsidRPr="00E42537">
              <w:rPr>
                <w:i w:val="0"/>
                <w:noProof/>
                <w:webHidden/>
              </w:rPr>
              <w:fldChar w:fldCharType="separate"/>
            </w:r>
            <w:r w:rsidR="00E42537" w:rsidRPr="00E42537">
              <w:rPr>
                <w:i w:val="0"/>
                <w:noProof/>
                <w:webHidden/>
              </w:rPr>
              <w:t>16</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58" w:history="1">
            <w:r w:rsidR="00E42537" w:rsidRPr="00E42537">
              <w:rPr>
                <w:rStyle w:val="a8"/>
                <w:rFonts w:ascii="黑体" w:eastAsia="黑体" w:hAnsi="黑体"/>
                <w:i w:val="0"/>
                <w:noProof/>
              </w:rPr>
              <w:t>3.1.2 基于智能合约的授权共享算法</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_Toc7425758 \h </w:instrText>
            </w:r>
            <w:r w:rsidR="00E42537" w:rsidRPr="00E42537">
              <w:rPr>
                <w:i w:val="0"/>
                <w:noProof/>
                <w:webHidden/>
              </w:rPr>
            </w:r>
            <w:r w:rsidR="00E42537" w:rsidRPr="00E42537">
              <w:rPr>
                <w:i w:val="0"/>
                <w:noProof/>
                <w:webHidden/>
              </w:rPr>
              <w:fldChar w:fldCharType="separate"/>
            </w:r>
            <w:r w:rsidR="00E42537" w:rsidRPr="00E42537">
              <w:rPr>
                <w:i w:val="0"/>
                <w:noProof/>
                <w:webHidden/>
              </w:rPr>
              <w:t>17</w:t>
            </w:r>
            <w:r w:rsidR="00E42537" w:rsidRPr="00E42537">
              <w:rPr>
                <w:i w:val="0"/>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59" w:history="1">
            <w:r w:rsidR="00E42537" w:rsidRPr="00E42537">
              <w:rPr>
                <w:rStyle w:val="a8"/>
                <w:rFonts w:ascii="黑体" w:eastAsia="黑体" w:hAnsi="黑体"/>
                <w:noProof/>
              </w:rPr>
              <w:t>3.2拟解决的关键科学问题</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_Toc7425759 \h </w:instrText>
            </w:r>
            <w:r w:rsidR="00E42537" w:rsidRPr="00E42537">
              <w:rPr>
                <w:noProof/>
                <w:webHidden/>
              </w:rPr>
            </w:r>
            <w:r w:rsidR="00E42537" w:rsidRPr="00E42537">
              <w:rPr>
                <w:noProof/>
                <w:webHidden/>
              </w:rPr>
              <w:fldChar w:fldCharType="separate"/>
            </w:r>
            <w:r w:rsidR="00E42537" w:rsidRPr="00E42537">
              <w:rPr>
                <w:noProof/>
                <w:webHidden/>
              </w:rPr>
              <w:t>17</w:t>
            </w:r>
            <w:r w:rsidR="00E42537" w:rsidRPr="00E42537">
              <w:rPr>
                <w:noProof/>
                <w:webHidden/>
              </w:rPr>
              <w:fldChar w:fldCharType="end"/>
            </w:r>
          </w:hyperlink>
        </w:p>
        <w:p w:rsidR="00E42537" w:rsidRPr="00E42537" w:rsidRDefault="00AA56DE">
          <w:pPr>
            <w:pStyle w:val="TOC1"/>
            <w:tabs>
              <w:tab w:val="right" w:leader="dot" w:pos="8290"/>
            </w:tabs>
            <w:rPr>
              <w:rFonts w:eastAsiaTheme="minorEastAsia"/>
              <w:b w:val="0"/>
              <w:bCs w:val="0"/>
              <w:caps w:val="0"/>
              <w:noProof/>
              <w:sz w:val="21"/>
              <w:szCs w:val="24"/>
            </w:rPr>
          </w:pPr>
          <w:hyperlink w:anchor="_Toc7425760" w:history="1">
            <w:r w:rsidR="00E42537" w:rsidRPr="00E42537">
              <w:rPr>
                <w:rStyle w:val="a8"/>
                <w:rFonts w:ascii="黑体" w:eastAsia="黑体" w:hAnsi="黑体"/>
                <w:noProof/>
              </w:rPr>
              <w:t>4.基于以太坊的电子病历安全存储和授权共享的验证实现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_Toc7425760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61" w:history="1">
            <w:r w:rsidR="00E42537" w:rsidRPr="00E42537">
              <w:rPr>
                <w:rStyle w:val="a8"/>
                <w:rFonts w:ascii="黑体" w:eastAsia="黑体" w:hAnsi="黑体"/>
                <w:noProof/>
              </w:rPr>
              <w:t>4.1系统框架设计</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_Toc7425761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62" w:history="1">
            <w:r w:rsidR="00E42537" w:rsidRPr="00E42537">
              <w:rPr>
                <w:rStyle w:val="a8"/>
                <w:rFonts w:ascii="黑体" w:eastAsia="黑体" w:hAnsi="黑体"/>
                <w:i w:val="0"/>
                <w:noProof/>
              </w:rPr>
              <w:t>4.1.1 系统框架图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_Toc7425762 \h </w:instrText>
            </w:r>
            <w:r w:rsidR="00E42537" w:rsidRPr="00E42537">
              <w:rPr>
                <w:i w:val="0"/>
                <w:noProof/>
                <w:webHidden/>
              </w:rPr>
            </w:r>
            <w:r w:rsidR="00E42537" w:rsidRPr="00E42537">
              <w:rPr>
                <w:i w:val="0"/>
                <w:noProof/>
                <w:webHidden/>
              </w:rPr>
              <w:fldChar w:fldCharType="separate"/>
            </w:r>
            <w:r w:rsidR="00E42537" w:rsidRPr="00E42537">
              <w:rPr>
                <w:i w:val="0"/>
                <w:noProof/>
                <w:webHidden/>
              </w:rPr>
              <w:t>18</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63" w:history="1">
            <w:r w:rsidR="00E42537" w:rsidRPr="00E42537">
              <w:rPr>
                <w:rStyle w:val="a8"/>
                <w:rFonts w:ascii="黑体" w:eastAsia="黑体" w:hAnsi="黑体"/>
                <w:i w:val="0"/>
                <w:noProof/>
              </w:rPr>
              <w:t>4.1.2 系统流程图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_Toc7425763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64" w:history="1">
            <w:r w:rsidR="00E42537" w:rsidRPr="00E42537">
              <w:rPr>
                <w:rStyle w:val="a8"/>
                <w:rFonts w:ascii="黑体" w:eastAsia="黑体" w:hAnsi="黑体"/>
                <w:noProof/>
              </w:rPr>
              <w:t>4.2 核心代码实现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_Toc7425764 \h </w:instrText>
            </w:r>
            <w:r w:rsidR="00E42537" w:rsidRPr="00E42537">
              <w:rPr>
                <w:noProof/>
                <w:webHidden/>
              </w:rPr>
            </w:r>
            <w:r w:rsidR="00E42537" w:rsidRPr="00E42537">
              <w:rPr>
                <w:noProof/>
                <w:webHidden/>
              </w:rPr>
              <w:fldChar w:fldCharType="separate"/>
            </w:r>
            <w:r w:rsidR="00E42537" w:rsidRPr="00E42537">
              <w:rPr>
                <w:noProof/>
                <w:webHidden/>
              </w:rPr>
              <w:t>19</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65" w:history="1">
            <w:r w:rsidR="00E42537" w:rsidRPr="00E42537">
              <w:rPr>
                <w:rStyle w:val="a8"/>
                <w:rFonts w:ascii="黑体" w:eastAsia="黑体" w:hAnsi="黑体"/>
                <w:i w:val="0"/>
                <w:noProof/>
              </w:rPr>
              <w:t>4.2.1 智能合约Solidity源码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_Toc7425765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AA56DE">
          <w:pPr>
            <w:pStyle w:val="TOC3"/>
            <w:tabs>
              <w:tab w:val="left" w:pos="1260"/>
              <w:tab w:val="right" w:leader="dot" w:pos="8290"/>
            </w:tabs>
            <w:rPr>
              <w:rFonts w:eastAsiaTheme="minorEastAsia"/>
              <w:i w:val="0"/>
              <w:iCs w:val="0"/>
              <w:noProof/>
              <w:sz w:val="21"/>
              <w:szCs w:val="24"/>
            </w:rPr>
          </w:pPr>
          <w:hyperlink w:anchor="_Toc7425766" w:history="1">
            <w:r w:rsidR="00E42537" w:rsidRPr="00E42537">
              <w:rPr>
                <w:rStyle w:val="a8"/>
                <w:rFonts w:ascii="黑体" w:eastAsia="黑体" w:hAnsi="黑体"/>
                <w:i w:val="0"/>
                <w:noProof/>
              </w:rPr>
              <w:t>4.2.2</w:t>
            </w:r>
            <w:r w:rsidR="00E42537" w:rsidRPr="00E42537">
              <w:rPr>
                <w:rFonts w:eastAsiaTheme="minorEastAsia"/>
                <w:i w:val="0"/>
                <w:iCs w:val="0"/>
                <w:noProof/>
                <w:sz w:val="21"/>
                <w:szCs w:val="24"/>
              </w:rPr>
              <w:tab/>
            </w:r>
            <w:r w:rsidR="00E42537" w:rsidRPr="00E42537">
              <w:rPr>
                <w:rStyle w:val="a8"/>
                <w:rFonts w:ascii="黑体" w:eastAsia="黑体" w:hAnsi="黑体"/>
                <w:i w:val="0"/>
                <w:noProof/>
              </w:rPr>
              <w:t>iOS客户端核心源码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_Toc7425766 \h </w:instrText>
            </w:r>
            <w:r w:rsidR="00E42537" w:rsidRPr="00E42537">
              <w:rPr>
                <w:i w:val="0"/>
                <w:noProof/>
                <w:webHidden/>
              </w:rPr>
            </w:r>
            <w:r w:rsidR="00E42537" w:rsidRPr="00E42537">
              <w:rPr>
                <w:i w:val="0"/>
                <w:noProof/>
                <w:webHidden/>
              </w:rPr>
              <w:fldChar w:fldCharType="separate"/>
            </w:r>
            <w:r w:rsidR="00E42537" w:rsidRPr="00E42537">
              <w:rPr>
                <w:i w:val="0"/>
                <w:noProof/>
                <w:webHidden/>
              </w:rPr>
              <w:t>21</w:t>
            </w:r>
            <w:r w:rsidR="00E42537" w:rsidRPr="00E42537">
              <w:rPr>
                <w:i w:val="0"/>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67" w:history="1">
            <w:r w:rsidR="00E42537" w:rsidRPr="00E42537">
              <w:rPr>
                <w:rStyle w:val="a8"/>
                <w:rFonts w:ascii="黑体" w:eastAsia="黑体" w:hAnsi="黑体"/>
                <w:noProof/>
              </w:rPr>
              <w:t>4.3运行环境</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_Toc7425767 \h </w:instrText>
            </w:r>
            <w:r w:rsidR="00E42537" w:rsidRPr="00E42537">
              <w:rPr>
                <w:noProof/>
                <w:webHidden/>
              </w:rPr>
            </w:r>
            <w:r w:rsidR="00E42537" w:rsidRPr="00E42537">
              <w:rPr>
                <w:noProof/>
                <w:webHidden/>
              </w:rPr>
              <w:fldChar w:fldCharType="separate"/>
            </w:r>
            <w:r w:rsidR="00E42537" w:rsidRPr="00E42537">
              <w:rPr>
                <w:noProof/>
                <w:webHidden/>
              </w:rPr>
              <w:t>25</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68" w:history="1">
            <w:r w:rsidR="00E42537" w:rsidRPr="00E42537">
              <w:rPr>
                <w:rStyle w:val="a8"/>
                <w:rFonts w:ascii="黑体" w:eastAsia="黑体" w:hAnsi="黑体"/>
                <w:noProof/>
              </w:rPr>
              <w:t>4.4开发技术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_Toc7425768 \h </w:instrText>
            </w:r>
            <w:r w:rsidR="00E42537" w:rsidRPr="00E42537">
              <w:rPr>
                <w:noProof/>
                <w:webHidden/>
              </w:rPr>
            </w:r>
            <w:r w:rsidR="00E42537" w:rsidRPr="00E42537">
              <w:rPr>
                <w:noProof/>
                <w:webHidden/>
              </w:rPr>
              <w:fldChar w:fldCharType="separate"/>
            </w:r>
            <w:r w:rsidR="00E42537" w:rsidRPr="00E42537">
              <w:rPr>
                <w:noProof/>
                <w:webHidden/>
              </w:rPr>
              <w:t>26</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69" w:history="1">
            <w:r w:rsidR="00E42537" w:rsidRPr="00E42537">
              <w:rPr>
                <w:rStyle w:val="a8"/>
                <w:rFonts w:ascii="黑体" w:eastAsia="黑体" w:hAnsi="黑体"/>
                <w:i w:val="0"/>
                <w:noProof/>
              </w:rPr>
              <w:t>4.4.1 Solidity</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_Toc7425769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0" w:history="1">
            <w:r w:rsidR="00E42537" w:rsidRPr="00E42537">
              <w:rPr>
                <w:rStyle w:val="a8"/>
                <w:rFonts w:ascii="黑体" w:eastAsia="黑体" w:hAnsi="黑体"/>
                <w:i w:val="0"/>
                <w:noProof/>
              </w:rPr>
              <w:t>4.4.2 Swift</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_Toc7425770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1" w:history="1">
            <w:r w:rsidR="00E42537" w:rsidRPr="00E42537">
              <w:rPr>
                <w:rStyle w:val="a8"/>
                <w:rFonts w:ascii="黑体" w:eastAsia="黑体" w:hAnsi="黑体"/>
                <w:i w:val="0"/>
                <w:noProof/>
              </w:rPr>
              <w:t>4.4.3 Ganache</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_Toc7425771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2" w:history="1">
            <w:r w:rsidR="00E42537" w:rsidRPr="00E42537">
              <w:rPr>
                <w:rStyle w:val="a8"/>
                <w:rFonts w:ascii="黑体" w:eastAsia="黑体" w:hAnsi="黑体"/>
                <w:i w:val="0"/>
                <w:noProof/>
              </w:rPr>
              <w:t>4.4.4 Web3.js</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_Toc7425772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73" w:history="1">
            <w:r w:rsidR="00E42537" w:rsidRPr="00E42537">
              <w:rPr>
                <w:rStyle w:val="a8"/>
                <w:rFonts w:ascii="黑体" w:eastAsia="黑体" w:hAnsi="黑体"/>
                <w:noProof/>
              </w:rPr>
              <w:t>4.5 数据库表结构</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_Toc7425773 \h </w:instrText>
            </w:r>
            <w:r w:rsidR="00E42537" w:rsidRPr="00E42537">
              <w:rPr>
                <w:noProof/>
                <w:webHidden/>
              </w:rPr>
            </w:r>
            <w:r w:rsidR="00E42537" w:rsidRPr="00E42537">
              <w:rPr>
                <w:noProof/>
                <w:webHidden/>
              </w:rPr>
              <w:fldChar w:fldCharType="separate"/>
            </w:r>
            <w:r w:rsidR="00E42537" w:rsidRPr="00E42537">
              <w:rPr>
                <w:noProof/>
                <w:webHidden/>
              </w:rPr>
              <w:t>27</w:t>
            </w:r>
            <w:r w:rsidR="00E42537" w:rsidRPr="00E42537">
              <w:rPr>
                <w:noProof/>
                <w:webHidden/>
              </w:rPr>
              <w:fldChar w:fldCharType="end"/>
            </w:r>
          </w:hyperlink>
        </w:p>
        <w:p w:rsidR="00E42537" w:rsidRPr="00E42537" w:rsidRDefault="00AA56DE">
          <w:pPr>
            <w:pStyle w:val="TOC2"/>
            <w:tabs>
              <w:tab w:val="right" w:leader="dot" w:pos="8290"/>
            </w:tabs>
            <w:rPr>
              <w:rFonts w:eastAsiaTheme="minorEastAsia"/>
              <w:smallCaps w:val="0"/>
              <w:noProof/>
              <w:sz w:val="21"/>
              <w:szCs w:val="24"/>
            </w:rPr>
          </w:pPr>
          <w:hyperlink w:anchor="_Toc7425774" w:history="1">
            <w:r w:rsidR="00E42537" w:rsidRPr="00E42537">
              <w:rPr>
                <w:rStyle w:val="a8"/>
                <w:rFonts w:ascii="黑体" w:eastAsia="黑体" w:hAnsi="黑体"/>
                <w:noProof/>
              </w:rPr>
              <w:t>4.6系统演示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_Toc7425774 \h </w:instrText>
            </w:r>
            <w:r w:rsidR="00E42537" w:rsidRPr="00E42537">
              <w:rPr>
                <w:noProof/>
                <w:webHidden/>
              </w:rPr>
            </w:r>
            <w:r w:rsidR="00E42537" w:rsidRPr="00E42537">
              <w:rPr>
                <w:noProof/>
                <w:webHidden/>
              </w:rPr>
              <w:fldChar w:fldCharType="separate"/>
            </w:r>
            <w:r w:rsidR="00E42537" w:rsidRPr="00E42537">
              <w:rPr>
                <w:noProof/>
                <w:webHidden/>
              </w:rPr>
              <w:t>28</w:t>
            </w:r>
            <w:r w:rsidR="00E42537" w:rsidRPr="00E42537">
              <w:rPr>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5" w:history="1">
            <w:r w:rsidR="00E42537" w:rsidRPr="00E42537">
              <w:rPr>
                <w:rStyle w:val="a8"/>
                <w:rFonts w:ascii="黑体" w:eastAsia="黑体" w:hAnsi="黑体"/>
                <w:i w:val="0"/>
                <w:noProof/>
              </w:rPr>
              <w:t>4.6.1 启动Node.js服务器</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_Toc7425775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6" w:history="1">
            <w:r w:rsidR="00E42537" w:rsidRPr="00E42537">
              <w:rPr>
                <w:rStyle w:val="a8"/>
                <w:rFonts w:ascii="黑体" w:eastAsia="黑体" w:hAnsi="黑体"/>
                <w:i w:val="0"/>
                <w:noProof/>
              </w:rPr>
              <w:t>4.6.2 启动Mongodb数据库</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_Toc7425776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7" w:history="1">
            <w:r w:rsidR="00E42537" w:rsidRPr="00E42537">
              <w:rPr>
                <w:rStyle w:val="a8"/>
                <w:rFonts w:ascii="黑体" w:eastAsia="黑体" w:hAnsi="黑体"/>
                <w:i w:val="0"/>
                <w:noProof/>
              </w:rPr>
              <w:t>4.6.3 登录/注册</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_Toc7425777 \h </w:instrText>
            </w:r>
            <w:r w:rsidR="00E42537" w:rsidRPr="00E42537">
              <w:rPr>
                <w:i w:val="0"/>
                <w:noProof/>
                <w:webHidden/>
              </w:rPr>
            </w:r>
            <w:r w:rsidR="00E42537" w:rsidRPr="00E42537">
              <w:rPr>
                <w:i w:val="0"/>
                <w:noProof/>
                <w:webHidden/>
              </w:rPr>
              <w:fldChar w:fldCharType="separate"/>
            </w:r>
            <w:r w:rsidR="00E42537" w:rsidRPr="00E42537">
              <w:rPr>
                <w:i w:val="0"/>
                <w:noProof/>
                <w:webHidden/>
              </w:rPr>
              <w:t>32</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8" w:history="1">
            <w:r w:rsidR="00E42537" w:rsidRPr="00E42537">
              <w:rPr>
                <w:rStyle w:val="a8"/>
                <w:rFonts w:ascii="黑体" w:eastAsia="黑体" w:hAnsi="黑体"/>
                <w:i w:val="0"/>
                <w:noProof/>
              </w:rPr>
              <w:t>4.6.5 患者查看历史病历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_Toc7425778 \h </w:instrText>
            </w:r>
            <w:r w:rsidR="00E42537" w:rsidRPr="00E42537">
              <w:rPr>
                <w:i w:val="0"/>
                <w:noProof/>
                <w:webHidden/>
              </w:rPr>
            </w:r>
            <w:r w:rsidR="00E42537" w:rsidRPr="00E42537">
              <w:rPr>
                <w:i w:val="0"/>
                <w:noProof/>
                <w:webHidden/>
              </w:rPr>
              <w:fldChar w:fldCharType="separate"/>
            </w:r>
            <w:r w:rsidR="00E42537" w:rsidRPr="00E42537">
              <w:rPr>
                <w:i w:val="0"/>
                <w:noProof/>
                <w:webHidden/>
              </w:rPr>
              <w:t>34</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79" w:history="1">
            <w:r w:rsidR="00E42537" w:rsidRPr="00E42537">
              <w:rPr>
                <w:rStyle w:val="a8"/>
                <w:rFonts w:ascii="黑体" w:eastAsia="黑体" w:hAnsi="黑体"/>
                <w:i w:val="0"/>
                <w:noProof/>
              </w:rPr>
              <w:t>4.6.6 病历详情</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_Toc7425779 \h </w:instrText>
            </w:r>
            <w:r w:rsidR="00E42537" w:rsidRPr="00E42537">
              <w:rPr>
                <w:i w:val="0"/>
                <w:noProof/>
                <w:webHidden/>
              </w:rPr>
            </w:r>
            <w:r w:rsidR="00E42537" w:rsidRPr="00E42537">
              <w:rPr>
                <w:i w:val="0"/>
                <w:noProof/>
                <w:webHidden/>
              </w:rPr>
              <w:fldChar w:fldCharType="separate"/>
            </w:r>
            <w:r w:rsidR="00E42537" w:rsidRPr="00E42537">
              <w:rPr>
                <w:i w:val="0"/>
                <w:noProof/>
                <w:webHidden/>
              </w:rPr>
              <w:t>35</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80" w:history="1">
            <w:r w:rsidR="00E42537" w:rsidRPr="00E42537">
              <w:rPr>
                <w:rStyle w:val="a8"/>
                <w:rFonts w:ascii="黑体" w:eastAsia="黑体" w:hAnsi="黑体"/>
                <w:i w:val="0"/>
                <w:noProof/>
              </w:rPr>
              <w:t>4.6.7 预约挂号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_Toc7425780 \h </w:instrText>
            </w:r>
            <w:r w:rsidR="00E42537" w:rsidRPr="00E42537">
              <w:rPr>
                <w:i w:val="0"/>
                <w:noProof/>
                <w:webHidden/>
              </w:rPr>
            </w:r>
            <w:r w:rsidR="00E42537" w:rsidRPr="00E42537">
              <w:rPr>
                <w:i w:val="0"/>
                <w:noProof/>
                <w:webHidden/>
              </w:rPr>
              <w:fldChar w:fldCharType="separate"/>
            </w:r>
            <w:r w:rsidR="00E42537" w:rsidRPr="00E42537">
              <w:rPr>
                <w:i w:val="0"/>
                <w:noProof/>
                <w:webHidden/>
              </w:rPr>
              <w:t>36</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81" w:history="1">
            <w:r w:rsidR="00E42537" w:rsidRPr="00E42537">
              <w:rPr>
                <w:rStyle w:val="a8"/>
                <w:rFonts w:ascii="黑体" w:eastAsia="黑体" w:hAnsi="黑体"/>
                <w:i w:val="0"/>
                <w:noProof/>
              </w:rPr>
              <w:t>4.6.8 医生问诊</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_Toc7425781 \h </w:instrText>
            </w:r>
            <w:r w:rsidR="00E42537" w:rsidRPr="00E42537">
              <w:rPr>
                <w:i w:val="0"/>
                <w:noProof/>
                <w:webHidden/>
              </w:rPr>
            </w:r>
            <w:r w:rsidR="00E42537" w:rsidRPr="00E42537">
              <w:rPr>
                <w:i w:val="0"/>
                <w:noProof/>
                <w:webHidden/>
              </w:rPr>
              <w:fldChar w:fldCharType="separate"/>
            </w:r>
            <w:r w:rsidR="00E42537" w:rsidRPr="00E42537">
              <w:rPr>
                <w:i w:val="0"/>
                <w:noProof/>
                <w:webHidden/>
              </w:rPr>
              <w:t>38</w:t>
            </w:r>
            <w:r w:rsidR="00E42537" w:rsidRPr="00E42537">
              <w:rPr>
                <w:i w:val="0"/>
                <w:noProof/>
                <w:webHidden/>
              </w:rPr>
              <w:fldChar w:fldCharType="end"/>
            </w:r>
          </w:hyperlink>
        </w:p>
        <w:p w:rsidR="00E42537" w:rsidRPr="00E42537" w:rsidRDefault="00AA56DE">
          <w:pPr>
            <w:pStyle w:val="TOC3"/>
            <w:tabs>
              <w:tab w:val="right" w:leader="dot" w:pos="8290"/>
            </w:tabs>
            <w:rPr>
              <w:rFonts w:eastAsiaTheme="minorEastAsia"/>
              <w:i w:val="0"/>
              <w:iCs w:val="0"/>
              <w:noProof/>
              <w:sz w:val="21"/>
              <w:szCs w:val="24"/>
            </w:rPr>
          </w:pPr>
          <w:hyperlink w:anchor="_Toc7425782" w:history="1">
            <w:r w:rsidR="00E42537" w:rsidRPr="00E42537">
              <w:rPr>
                <w:rStyle w:val="a8"/>
                <w:rFonts w:ascii="黑体" w:eastAsia="黑体" w:hAnsi="黑体"/>
                <w:i w:val="0"/>
                <w:noProof/>
              </w:rPr>
              <w:t>4.6.9 新建病历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_Toc7425782 \h </w:instrText>
            </w:r>
            <w:r w:rsidR="00E42537" w:rsidRPr="00E42537">
              <w:rPr>
                <w:i w:val="0"/>
                <w:noProof/>
                <w:webHidden/>
              </w:rPr>
            </w:r>
            <w:r w:rsidR="00E42537" w:rsidRPr="00E42537">
              <w:rPr>
                <w:i w:val="0"/>
                <w:noProof/>
                <w:webHidden/>
              </w:rPr>
              <w:fldChar w:fldCharType="separate"/>
            </w:r>
            <w:r w:rsidR="00E42537" w:rsidRPr="00E42537">
              <w:rPr>
                <w:i w:val="0"/>
                <w:noProof/>
                <w:webHidden/>
              </w:rPr>
              <w:t>40</w:t>
            </w:r>
            <w:r w:rsidR="00E42537" w:rsidRPr="00E42537">
              <w:rPr>
                <w:i w:val="0"/>
                <w:noProof/>
                <w:webHidden/>
              </w:rPr>
              <w:fldChar w:fldCharType="end"/>
            </w:r>
          </w:hyperlink>
        </w:p>
        <w:p w:rsidR="00E42537" w:rsidRDefault="00AA56DE">
          <w:pPr>
            <w:pStyle w:val="TOC3"/>
            <w:tabs>
              <w:tab w:val="right" w:leader="dot" w:pos="8290"/>
            </w:tabs>
            <w:rPr>
              <w:rFonts w:eastAsiaTheme="minorEastAsia"/>
              <w:i w:val="0"/>
              <w:iCs w:val="0"/>
              <w:noProof/>
              <w:sz w:val="21"/>
              <w:szCs w:val="24"/>
            </w:rPr>
          </w:pPr>
          <w:hyperlink w:anchor="_Toc7425783" w:history="1">
            <w:r w:rsidR="00E42537" w:rsidRPr="00E42537">
              <w:rPr>
                <w:rStyle w:val="a8"/>
                <w:rFonts w:ascii="黑体" w:eastAsia="黑体" w:hAnsi="黑体"/>
                <w:i w:val="0"/>
                <w:noProof/>
              </w:rPr>
              <w:t>4.6.10 病历写入验证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_Toc7425783 \h </w:instrText>
            </w:r>
            <w:r w:rsidR="00E42537" w:rsidRPr="00E42537">
              <w:rPr>
                <w:i w:val="0"/>
                <w:noProof/>
                <w:webHidden/>
              </w:rPr>
            </w:r>
            <w:r w:rsidR="00E42537" w:rsidRPr="00E42537">
              <w:rPr>
                <w:i w:val="0"/>
                <w:noProof/>
                <w:webHidden/>
              </w:rPr>
              <w:fldChar w:fldCharType="separate"/>
            </w:r>
            <w:r w:rsidR="00E42537" w:rsidRPr="00E42537">
              <w:rPr>
                <w:i w:val="0"/>
                <w:noProof/>
                <w:webHidden/>
              </w:rPr>
              <w:t>42</w:t>
            </w:r>
            <w:r w:rsidR="00E42537" w:rsidRPr="00E42537">
              <w:rPr>
                <w:i w:val="0"/>
                <w:noProof/>
                <w:webHidden/>
              </w:rPr>
              <w:fldChar w:fldCharType="end"/>
            </w:r>
          </w:hyperlink>
        </w:p>
        <w:p w:rsidR="00E42537" w:rsidRDefault="00AA56DE">
          <w:pPr>
            <w:pStyle w:val="TOC1"/>
            <w:tabs>
              <w:tab w:val="right" w:leader="dot" w:pos="8290"/>
            </w:tabs>
            <w:rPr>
              <w:rFonts w:eastAsiaTheme="minorEastAsia"/>
              <w:b w:val="0"/>
              <w:bCs w:val="0"/>
              <w:caps w:val="0"/>
              <w:noProof/>
              <w:sz w:val="21"/>
              <w:szCs w:val="24"/>
            </w:rPr>
          </w:pPr>
          <w:hyperlink w:anchor="_Toc7425784" w:history="1">
            <w:r w:rsidR="00E42537" w:rsidRPr="007C6341">
              <w:rPr>
                <w:rStyle w:val="a8"/>
                <w:rFonts w:ascii="黑体" w:eastAsia="黑体" w:hAnsi="黑体"/>
                <w:noProof/>
              </w:rPr>
              <w:t>5.问题与解决办法</w:t>
            </w:r>
            <w:r w:rsidR="00E42537">
              <w:rPr>
                <w:noProof/>
                <w:webHidden/>
              </w:rPr>
              <w:tab/>
            </w:r>
            <w:r w:rsidR="00E42537">
              <w:rPr>
                <w:noProof/>
                <w:webHidden/>
              </w:rPr>
              <w:fldChar w:fldCharType="begin"/>
            </w:r>
            <w:r w:rsidR="00E42537">
              <w:rPr>
                <w:noProof/>
                <w:webHidden/>
              </w:rPr>
              <w:instrText xml:space="preserve"> PAGEREF _Toc7425784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AA56DE">
          <w:pPr>
            <w:pStyle w:val="TOC2"/>
            <w:tabs>
              <w:tab w:val="right" w:leader="dot" w:pos="8290"/>
            </w:tabs>
            <w:rPr>
              <w:rFonts w:eastAsiaTheme="minorEastAsia"/>
              <w:smallCaps w:val="0"/>
              <w:noProof/>
              <w:sz w:val="21"/>
              <w:szCs w:val="24"/>
            </w:rPr>
          </w:pPr>
          <w:hyperlink w:anchor="_Toc7425785" w:history="1">
            <w:r w:rsidR="00E42537" w:rsidRPr="007C6341">
              <w:rPr>
                <w:rStyle w:val="a8"/>
                <w:rFonts w:ascii="黑体" w:eastAsia="黑体" w:hAnsi="黑体"/>
                <w:noProof/>
              </w:rPr>
              <w:t>5.1遇到的问题</w:t>
            </w:r>
            <w:r w:rsidR="00E42537">
              <w:rPr>
                <w:noProof/>
                <w:webHidden/>
              </w:rPr>
              <w:tab/>
            </w:r>
            <w:r w:rsidR="00E42537">
              <w:rPr>
                <w:noProof/>
                <w:webHidden/>
              </w:rPr>
              <w:fldChar w:fldCharType="begin"/>
            </w:r>
            <w:r w:rsidR="00E42537">
              <w:rPr>
                <w:noProof/>
                <w:webHidden/>
              </w:rPr>
              <w:instrText xml:space="preserve"> PAGEREF _Toc7425785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AA56DE">
          <w:pPr>
            <w:pStyle w:val="TOC2"/>
            <w:tabs>
              <w:tab w:val="right" w:leader="dot" w:pos="8290"/>
            </w:tabs>
            <w:rPr>
              <w:rFonts w:eastAsiaTheme="minorEastAsia"/>
              <w:smallCaps w:val="0"/>
              <w:noProof/>
              <w:sz w:val="21"/>
              <w:szCs w:val="24"/>
            </w:rPr>
          </w:pPr>
          <w:hyperlink w:anchor="_Toc7425786" w:history="1">
            <w:r w:rsidR="00E42537" w:rsidRPr="007C6341">
              <w:rPr>
                <w:rStyle w:val="a8"/>
                <w:rFonts w:ascii="黑体" w:eastAsia="黑体" w:hAnsi="黑体"/>
                <w:noProof/>
              </w:rPr>
              <w:t>5.2解决办法</w:t>
            </w:r>
            <w:r w:rsidR="00E42537">
              <w:rPr>
                <w:noProof/>
                <w:webHidden/>
              </w:rPr>
              <w:tab/>
            </w:r>
            <w:r w:rsidR="00E42537">
              <w:rPr>
                <w:noProof/>
                <w:webHidden/>
              </w:rPr>
              <w:fldChar w:fldCharType="begin"/>
            </w:r>
            <w:r w:rsidR="00E42537">
              <w:rPr>
                <w:noProof/>
                <w:webHidden/>
              </w:rPr>
              <w:instrText xml:space="preserve"> PAGEREF _Toc7425786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AA56DE">
          <w:pPr>
            <w:pStyle w:val="TOC2"/>
            <w:tabs>
              <w:tab w:val="right" w:leader="dot" w:pos="8290"/>
            </w:tabs>
            <w:rPr>
              <w:rFonts w:eastAsiaTheme="minorEastAsia"/>
              <w:smallCaps w:val="0"/>
              <w:noProof/>
              <w:sz w:val="21"/>
              <w:szCs w:val="24"/>
            </w:rPr>
          </w:pPr>
          <w:hyperlink w:anchor="_Toc7425787" w:history="1">
            <w:r w:rsidR="00E42537" w:rsidRPr="007C6341">
              <w:rPr>
                <w:rStyle w:val="a8"/>
                <w:rFonts w:ascii="黑体" w:eastAsia="黑体" w:hAnsi="黑体"/>
                <w:noProof/>
              </w:rPr>
              <w:t>5.3开发技巧</w:t>
            </w:r>
            <w:r w:rsidR="00E42537">
              <w:rPr>
                <w:noProof/>
                <w:webHidden/>
              </w:rPr>
              <w:tab/>
            </w:r>
            <w:r w:rsidR="00E42537">
              <w:rPr>
                <w:noProof/>
                <w:webHidden/>
              </w:rPr>
              <w:fldChar w:fldCharType="begin"/>
            </w:r>
            <w:r w:rsidR="00E42537">
              <w:rPr>
                <w:noProof/>
                <w:webHidden/>
              </w:rPr>
              <w:instrText xml:space="preserve"> PAGEREF _Toc7425787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AA56DE">
          <w:pPr>
            <w:pStyle w:val="TOC1"/>
            <w:tabs>
              <w:tab w:val="right" w:leader="dot" w:pos="8290"/>
            </w:tabs>
            <w:rPr>
              <w:rFonts w:eastAsiaTheme="minorEastAsia"/>
              <w:b w:val="0"/>
              <w:bCs w:val="0"/>
              <w:caps w:val="0"/>
              <w:noProof/>
              <w:sz w:val="21"/>
              <w:szCs w:val="24"/>
            </w:rPr>
          </w:pPr>
          <w:hyperlink w:anchor="_Toc7425788" w:history="1">
            <w:r w:rsidR="00E42537" w:rsidRPr="007C6341">
              <w:rPr>
                <w:rStyle w:val="a8"/>
                <w:rFonts w:ascii="黑体" w:eastAsia="黑体" w:hAnsi="黑体"/>
                <w:noProof/>
              </w:rPr>
              <w:t>6.总结与展望</w:t>
            </w:r>
            <w:r w:rsidR="00E42537">
              <w:rPr>
                <w:noProof/>
                <w:webHidden/>
              </w:rPr>
              <w:tab/>
            </w:r>
            <w:r w:rsidR="00E42537">
              <w:rPr>
                <w:noProof/>
                <w:webHidden/>
              </w:rPr>
              <w:fldChar w:fldCharType="begin"/>
            </w:r>
            <w:r w:rsidR="00E42537">
              <w:rPr>
                <w:noProof/>
                <w:webHidden/>
              </w:rPr>
              <w:instrText xml:space="preserve"> PAGEREF _Toc7425788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AA56DE">
          <w:pPr>
            <w:pStyle w:val="TOC2"/>
            <w:tabs>
              <w:tab w:val="right" w:leader="dot" w:pos="8290"/>
            </w:tabs>
            <w:rPr>
              <w:rFonts w:eastAsiaTheme="minorEastAsia"/>
              <w:smallCaps w:val="0"/>
              <w:noProof/>
              <w:sz w:val="21"/>
              <w:szCs w:val="24"/>
            </w:rPr>
          </w:pPr>
          <w:hyperlink w:anchor="_Toc7425789" w:history="1">
            <w:r w:rsidR="00E42537" w:rsidRPr="007C6341">
              <w:rPr>
                <w:rStyle w:val="a8"/>
                <w:rFonts w:ascii="黑体" w:eastAsia="黑体" w:hAnsi="黑体"/>
                <w:noProof/>
              </w:rPr>
              <w:t>6.1总结</w:t>
            </w:r>
            <w:r w:rsidR="00E42537">
              <w:rPr>
                <w:noProof/>
                <w:webHidden/>
              </w:rPr>
              <w:tab/>
            </w:r>
            <w:r w:rsidR="00E42537">
              <w:rPr>
                <w:noProof/>
                <w:webHidden/>
              </w:rPr>
              <w:fldChar w:fldCharType="begin"/>
            </w:r>
            <w:r w:rsidR="00E42537">
              <w:rPr>
                <w:noProof/>
                <w:webHidden/>
              </w:rPr>
              <w:instrText xml:space="preserve"> PAGEREF _Toc7425789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AA56DE">
          <w:pPr>
            <w:pStyle w:val="TOC2"/>
            <w:tabs>
              <w:tab w:val="right" w:leader="dot" w:pos="8290"/>
            </w:tabs>
            <w:rPr>
              <w:rFonts w:eastAsiaTheme="minorEastAsia"/>
              <w:smallCaps w:val="0"/>
              <w:noProof/>
              <w:sz w:val="21"/>
              <w:szCs w:val="24"/>
            </w:rPr>
          </w:pPr>
          <w:hyperlink w:anchor="_Toc7425790" w:history="1">
            <w:r w:rsidR="00E42537" w:rsidRPr="007C6341">
              <w:rPr>
                <w:rStyle w:val="a8"/>
                <w:rFonts w:ascii="黑体" w:eastAsia="黑体" w:hAnsi="黑体"/>
                <w:noProof/>
              </w:rPr>
              <w:t>6.2展望</w:t>
            </w:r>
            <w:r w:rsidR="00E42537">
              <w:rPr>
                <w:noProof/>
                <w:webHidden/>
              </w:rPr>
              <w:tab/>
            </w:r>
            <w:r w:rsidR="00E42537">
              <w:rPr>
                <w:noProof/>
                <w:webHidden/>
              </w:rPr>
              <w:fldChar w:fldCharType="begin"/>
            </w:r>
            <w:r w:rsidR="00E42537">
              <w:rPr>
                <w:noProof/>
                <w:webHidden/>
              </w:rPr>
              <w:instrText xml:space="preserve"> PAGEREF _Toc7425790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AA56DE">
          <w:pPr>
            <w:pStyle w:val="TOC2"/>
            <w:tabs>
              <w:tab w:val="right" w:leader="dot" w:pos="8290"/>
            </w:tabs>
            <w:rPr>
              <w:rFonts w:eastAsiaTheme="minorEastAsia"/>
              <w:smallCaps w:val="0"/>
              <w:noProof/>
              <w:sz w:val="21"/>
              <w:szCs w:val="24"/>
            </w:rPr>
          </w:pPr>
          <w:hyperlink w:anchor="_Toc7425791" w:history="1">
            <w:r w:rsidR="00E42537" w:rsidRPr="007C6341">
              <w:rPr>
                <w:rStyle w:val="a8"/>
                <w:rFonts w:ascii="黑体" w:eastAsia="黑体" w:hAnsi="黑体"/>
                <w:noProof/>
              </w:rPr>
              <w:t>6.3致谢</w:t>
            </w:r>
            <w:r w:rsidR="00E42537">
              <w:rPr>
                <w:noProof/>
                <w:webHidden/>
              </w:rPr>
              <w:tab/>
            </w:r>
            <w:r w:rsidR="00E42537">
              <w:rPr>
                <w:noProof/>
                <w:webHidden/>
              </w:rPr>
              <w:fldChar w:fldCharType="begin"/>
            </w:r>
            <w:r w:rsidR="00E42537">
              <w:rPr>
                <w:noProof/>
                <w:webHidden/>
              </w:rPr>
              <w:instrText xml:space="preserve"> PAGEREF _Toc7425791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2" w:name="_Toc7076859"/>
      <w:bookmarkStart w:id="13"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4" w:name="_Toc7425738"/>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2"/>
      <w:bookmarkEnd w:id="13"/>
      <w:bookmarkEnd w:id="14"/>
    </w:p>
    <w:p w:rsidR="00CC12E5" w:rsidRPr="004912DE" w:rsidRDefault="00752AD2" w:rsidP="00752AD2">
      <w:pPr>
        <w:pStyle w:val="2"/>
        <w:rPr>
          <w:rFonts w:ascii="黑体" w:eastAsia="黑体" w:hAnsi="黑体"/>
          <w:b w:val="0"/>
          <w:sz w:val="30"/>
          <w:szCs w:val="30"/>
        </w:rPr>
      </w:pPr>
      <w:bookmarkStart w:id="15" w:name="_Toc7076860"/>
      <w:bookmarkStart w:id="16" w:name="_Toc7216612"/>
      <w:bookmarkStart w:id="17"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5"/>
      <w:bookmarkEnd w:id="16"/>
      <w:bookmarkEnd w:id="17"/>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8" w:name="_Toc7076861"/>
      <w:bookmarkStart w:id="19" w:name="_Toc7216613"/>
      <w:bookmarkStart w:id="20"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8"/>
      <w:bookmarkEnd w:id="19"/>
      <w:bookmarkEnd w:id="20"/>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w:t>
      </w:r>
      <w:r w:rsidR="00022165" w:rsidRPr="006F3342">
        <w:rPr>
          <w:rFonts w:ascii="宋体" w:eastAsia="宋体" w:hAnsi="宋体" w:hint="eastAsia"/>
          <w:color w:val="FF0000"/>
          <w:sz w:val="24"/>
        </w:rPr>
        <w:t>泄露的问题</w:t>
      </w:r>
      <w:r w:rsidR="00B86840" w:rsidRPr="006F3342">
        <w:rPr>
          <w:rFonts w:ascii="宋体" w:eastAsia="宋体" w:hAnsi="宋体"/>
          <w:color w:val="FF0000"/>
          <w:sz w:val="24"/>
          <w:vertAlign w:val="superscript"/>
        </w:rPr>
        <w:t>[11]</w:t>
      </w:r>
      <w:r w:rsidR="00022165" w:rsidRPr="006F3342">
        <w:rPr>
          <w:rFonts w:ascii="宋体" w:eastAsia="宋体" w:hAnsi="宋体" w:hint="eastAsia"/>
          <w:color w:val="FF0000"/>
          <w:sz w:val="24"/>
        </w:rPr>
        <w:t>。</w:t>
      </w:r>
      <w:r w:rsidR="00D42386" w:rsidRPr="006F3342">
        <w:rPr>
          <w:rFonts w:ascii="宋体" w:eastAsia="宋体" w:hAnsi="宋体" w:hint="eastAsia"/>
          <w:color w:val="FF0000"/>
          <w:sz w:val="24"/>
        </w:rPr>
        <w:t>区块链本身的</w:t>
      </w:r>
      <w:r w:rsidR="00D42386">
        <w:rPr>
          <w:rFonts w:ascii="宋体" w:eastAsia="宋体" w:hAnsi="宋体" w:hint="eastAsia"/>
          <w:sz w:val="24"/>
        </w:rPr>
        <w:t>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1" w:name="_Toc7076862"/>
      <w:bookmarkStart w:id="22" w:name="_Toc7216614"/>
      <w:bookmarkStart w:id="23"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1"/>
      <w:bookmarkEnd w:id="22"/>
      <w:bookmarkEnd w:id="23"/>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4" w:name="_Toc7076863"/>
      <w:bookmarkStart w:id="25" w:name="_Toc7216615"/>
      <w:bookmarkStart w:id="26"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4"/>
      <w:bookmarkEnd w:id="25"/>
      <w:bookmarkEnd w:id="26"/>
    </w:p>
    <w:p w:rsidR="00CC12E5" w:rsidRPr="00EC70E1" w:rsidRDefault="003207BF" w:rsidP="003207BF">
      <w:pPr>
        <w:pStyle w:val="2"/>
        <w:rPr>
          <w:rFonts w:ascii="黑体" w:eastAsia="黑体" w:hAnsi="黑体"/>
          <w:b w:val="0"/>
          <w:sz w:val="30"/>
          <w:szCs w:val="30"/>
        </w:rPr>
      </w:pPr>
      <w:bookmarkStart w:id="27" w:name="_Toc7076864"/>
      <w:bookmarkStart w:id="28" w:name="_Toc7216616"/>
      <w:bookmarkStart w:id="29"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7"/>
      <w:bookmarkEnd w:id="28"/>
      <w:bookmarkEnd w:id="29"/>
    </w:p>
    <w:p w:rsidR="00CC12E5" w:rsidRPr="00EC70E1" w:rsidRDefault="003207BF" w:rsidP="003207BF">
      <w:pPr>
        <w:pStyle w:val="3"/>
        <w:rPr>
          <w:rFonts w:ascii="黑体" w:eastAsia="黑体" w:hAnsi="黑体"/>
          <w:b w:val="0"/>
          <w:sz w:val="28"/>
          <w:szCs w:val="28"/>
        </w:rPr>
      </w:pPr>
      <w:bookmarkStart w:id="30" w:name="_Toc7076865"/>
      <w:bookmarkStart w:id="31" w:name="_Toc7216617"/>
      <w:bookmarkStart w:id="32" w:name="_Toc7425744"/>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30"/>
      <w:bookmarkEnd w:id="31"/>
      <w:bookmarkEnd w:id="32"/>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3" w:name="_Toc7076866"/>
      <w:bookmarkStart w:id="34" w:name="_Toc7216618"/>
      <w:bookmarkStart w:id="35"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3"/>
      <w:bookmarkEnd w:id="34"/>
      <w:bookmarkEnd w:id="35"/>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6" w:name="_Toc7076867"/>
      <w:bookmarkStart w:id="37" w:name="_Toc7216619"/>
      <w:bookmarkStart w:id="38" w:name="_Toc7425746"/>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6"/>
      <w:bookmarkEnd w:id="37"/>
      <w:bookmarkEnd w:id="38"/>
    </w:p>
    <w:p w:rsidR="00CC12E5" w:rsidRPr="006F3342" w:rsidRDefault="00CC12E5" w:rsidP="008E3EB8">
      <w:pPr>
        <w:spacing w:line="300" w:lineRule="auto"/>
        <w:ind w:firstLine="420"/>
        <w:rPr>
          <w:rFonts w:ascii="宋体" w:eastAsia="宋体" w:hAnsi="宋体"/>
          <w:color w:val="FF0000"/>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w:t>
      </w:r>
      <w:r w:rsidRPr="006F3342">
        <w:rPr>
          <w:rFonts w:ascii="宋体" w:eastAsia="宋体" w:hAnsi="宋体"/>
          <w:color w:val="FF0000"/>
          <w:sz w:val="24"/>
        </w:rPr>
        <w:t>景</w:t>
      </w:r>
      <w:r w:rsidRPr="006F3342">
        <w:rPr>
          <w:rFonts w:ascii="宋体" w:eastAsia="宋体" w:hAnsi="宋体"/>
          <w:color w:val="FF0000"/>
          <w:sz w:val="24"/>
          <w:vertAlign w:val="superscript"/>
        </w:rPr>
        <w:t>[7]</w:t>
      </w:r>
      <w:r w:rsidRPr="006F3342">
        <w:rPr>
          <w:rFonts w:ascii="宋体" w:eastAsia="宋体" w:hAnsi="宋体"/>
          <w:color w:val="FF0000"/>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9" w:name="_Toc7076868"/>
      <w:bookmarkStart w:id="40" w:name="_Toc7216620"/>
      <w:bookmarkStart w:id="41"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9"/>
      <w:bookmarkEnd w:id="40"/>
      <w:bookmarkEnd w:id="41"/>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2" w:name="_Toc7076869"/>
      <w:bookmarkStart w:id="43" w:name="_Toc7216621"/>
      <w:bookmarkStart w:id="44"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2"/>
      <w:bookmarkEnd w:id="43"/>
      <w:bookmarkEnd w:id="44"/>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6F3342">
        <w:rPr>
          <w:rFonts w:ascii="宋体" w:eastAsia="宋体" w:hAnsi="宋体"/>
          <w:color w:val="FF0000"/>
          <w:sz w:val="24"/>
        </w:rPr>
        <w:t>1.工</w:t>
      </w:r>
      <w:r w:rsidRPr="00B451C8">
        <w:rPr>
          <w:rFonts w:ascii="宋体" w:eastAsia="宋体" w:hAnsi="宋体"/>
          <w:sz w:val="24"/>
        </w:rPr>
        <w:t>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6F3342">
        <w:rPr>
          <w:rFonts w:ascii="宋体" w:eastAsia="宋体" w:hAnsi="宋体"/>
          <w:color w:val="FF0000"/>
          <w:sz w:val="24"/>
        </w:rPr>
        <w:t>2.权益</w:t>
      </w:r>
      <w:r w:rsidRPr="00B451C8">
        <w:rPr>
          <w:rFonts w:ascii="宋体" w:eastAsia="宋体" w:hAnsi="宋体"/>
          <w:sz w:val="24"/>
        </w:rPr>
        <w:t>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6F3342">
        <w:rPr>
          <w:rFonts w:ascii="宋体" w:eastAsia="宋体" w:hAnsi="宋体"/>
          <w:color w:val="FF0000"/>
          <w:sz w:val="24"/>
        </w:rPr>
        <w:t>3.股份</w:t>
      </w:r>
      <w:r w:rsidRPr="00B451C8">
        <w:rPr>
          <w:rFonts w:ascii="宋体" w:eastAsia="宋体" w:hAnsi="宋体"/>
          <w:sz w:val="24"/>
        </w:rPr>
        <w:t>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6F3342">
        <w:rPr>
          <w:rFonts w:ascii="宋体" w:eastAsia="宋体" w:hAnsi="宋体"/>
          <w:color w:val="FF0000"/>
          <w:sz w:val="24"/>
        </w:rPr>
        <w:lastRenderedPageBreak/>
        <w:t>4.容量</w:t>
      </w:r>
      <w:r w:rsidRPr="00B451C8">
        <w:rPr>
          <w:rFonts w:ascii="宋体" w:eastAsia="宋体" w:hAnsi="宋体"/>
          <w:sz w:val="24"/>
        </w:rPr>
        <w:t>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5" w:name="_Toc7076870"/>
      <w:bookmarkStart w:id="46" w:name="_Toc7216622"/>
      <w:bookmarkStart w:id="47"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5"/>
      <w:bookmarkEnd w:id="46"/>
      <w:bookmarkEnd w:id="47"/>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AA56DE">
        <w:rPr>
          <w:rFonts w:ascii="宋体" w:eastAsia="宋体" w:hAnsi="宋体"/>
          <w:color w:val="FF0000"/>
          <w:sz w:val="24"/>
        </w:rPr>
        <w:lastRenderedPageBreak/>
        <w:t>1.公有链</w:t>
      </w:r>
      <w:r w:rsidRPr="00B451C8">
        <w:rPr>
          <w:rFonts w:ascii="宋体" w:eastAsia="宋体" w:hAnsi="宋体"/>
          <w:sz w:val="24"/>
        </w:rPr>
        <w:t>。公有链允许任何人自由进出，共识机制采用pow/pos/</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AA56DE">
        <w:rPr>
          <w:rFonts w:ascii="宋体" w:eastAsia="宋体" w:hAnsi="宋体"/>
          <w:color w:val="FF0000"/>
          <w:sz w:val="24"/>
        </w:rPr>
        <w:t>2.联盟链</w:t>
      </w:r>
      <w:r w:rsidRPr="00B451C8">
        <w:rPr>
          <w:rFonts w:ascii="宋体" w:eastAsia="宋体" w:hAnsi="宋体"/>
          <w:sz w:val="24"/>
        </w:rPr>
        <w:t>。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AA56DE">
        <w:rPr>
          <w:rFonts w:ascii="宋体" w:eastAsia="宋体" w:hAnsi="宋体"/>
          <w:color w:val="FF0000"/>
          <w:sz w:val="24"/>
        </w:rPr>
        <w:t>3.私有链</w:t>
      </w:r>
      <w:r w:rsidRPr="00B451C8">
        <w:rPr>
          <w:rFonts w:ascii="宋体" w:eastAsia="宋体" w:hAnsi="宋体"/>
          <w:sz w:val="24"/>
        </w:rPr>
        <w:t>。私有链只允许链的所有者，共识机制为solo/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8" w:name="_Toc7076871"/>
      <w:bookmarkStart w:id="49"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0"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0"/>
    </w:p>
    <w:p w:rsidR="001C5A20" w:rsidRPr="007E6BB2" w:rsidRDefault="00C90DF7" w:rsidP="007E6BB2">
      <w:pPr>
        <w:pStyle w:val="a9"/>
        <w:spacing w:line="300" w:lineRule="auto"/>
      </w:pPr>
      <w:r>
        <w:tab/>
      </w:r>
      <w:bookmarkStart w:id="51" w:name="OLE_LINK45"/>
      <w:bookmarkStart w:id="52" w:name="OLE_LINK46"/>
      <w:r w:rsidR="001C5A20" w:rsidRPr="007E6BB2">
        <w:t>区块链是一种多方共同维护的分布式数据</w:t>
      </w:r>
      <w:r w:rsidR="001C5A20" w:rsidRPr="00AA56DE">
        <w:rPr>
          <w:color w:val="FF0000"/>
        </w:rPr>
        <w:t>库</w:t>
      </w:r>
      <w:r w:rsidR="00B168D8" w:rsidRPr="00AA56DE">
        <w:rPr>
          <w:color w:val="FF0000"/>
          <w:vertAlign w:val="superscript"/>
        </w:rPr>
        <w:t>[9]</w:t>
      </w:r>
      <w:r w:rsidR="001C5A20" w:rsidRPr="00AA56DE">
        <w:rPr>
          <w:color w:val="FF0000"/>
        </w:rPr>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AA56DE">
        <w:rPr>
          <w:rFonts w:hint="eastAsia"/>
          <w:color w:val="FF0000"/>
        </w:rPr>
        <w:t>去中心化</w:t>
      </w:r>
      <w:r w:rsidRPr="007E6BB2">
        <w:rPr>
          <w:rFonts w:hint="eastAsia"/>
        </w:rPr>
        <w:t>。</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AA56DE">
        <w:rPr>
          <w:rFonts w:hint="eastAsia"/>
          <w:color w:val="FF0000"/>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AA56DE">
        <w:rPr>
          <w:rFonts w:hint="eastAsia"/>
          <w:color w:val="FF0000"/>
        </w:rPr>
        <w:lastRenderedPageBreak/>
        <w:t>可追溯</w:t>
      </w:r>
      <w:r w:rsidRPr="007E6BB2">
        <w:rPr>
          <w:rFonts w:hint="eastAsia"/>
        </w:rPr>
        <w:t>。</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AA56DE">
        <w:rPr>
          <w:rFonts w:hint="eastAsia"/>
          <w:color w:val="FF0000"/>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AA56DE">
        <w:rPr>
          <w:rFonts w:hint="eastAsia"/>
          <w:color w:val="FF0000"/>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1"/>
    <w:bookmarkEnd w:id="52"/>
    <w:p w:rsidR="00A55F7C" w:rsidRPr="00EA0D55" w:rsidRDefault="00A55F7C" w:rsidP="00A55F7C"/>
    <w:p w:rsidR="00CC12E5" w:rsidRPr="004B7ED9" w:rsidRDefault="00C8198C" w:rsidP="004B7ED9">
      <w:pPr>
        <w:pStyle w:val="2"/>
        <w:rPr>
          <w:rFonts w:ascii="黑体" w:eastAsia="黑体" w:hAnsi="黑体"/>
          <w:b w:val="0"/>
        </w:rPr>
      </w:pPr>
      <w:bookmarkStart w:id="53" w:name="_Toc7425751"/>
      <w:r w:rsidRPr="004B7ED9">
        <w:rPr>
          <w:rFonts w:ascii="黑体" w:eastAsia="黑体" w:hAnsi="黑体" w:hint="eastAsia"/>
          <w:b w:val="0"/>
        </w:rPr>
        <w:t>2</w:t>
      </w:r>
      <w:r w:rsidRPr="004B7ED9">
        <w:rPr>
          <w:rFonts w:ascii="黑体" w:eastAsia="黑体" w:hAnsi="黑体"/>
          <w:b w:val="0"/>
        </w:rPr>
        <w:t>.2</w:t>
      </w:r>
      <w:ins w:id="54" w:author="sszhu" w:date="2019-05-03T02:07:00Z">
        <w:r w:rsidR="00AA56DE">
          <w:rPr>
            <w:rFonts w:ascii="黑体" w:eastAsia="黑体" w:hAnsi="黑体"/>
            <w:b w:val="0"/>
          </w:rPr>
          <w:t xml:space="preserve"> </w:t>
        </w:r>
      </w:ins>
      <w:del w:id="55" w:author="sszhu" w:date="2019-05-03T02:07:00Z">
        <w:r w:rsidR="00AA56DE" w:rsidDel="00AA56DE">
          <w:rPr>
            <w:rFonts w:ascii="黑体" w:eastAsia="黑体" w:hAnsi="黑体"/>
            <w:b w:val="0"/>
          </w:rPr>
          <w:delText xml:space="preserve"> </w:delText>
        </w:r>
      </w:del>
      <w:r w:rsidR="00CC12E5" w:rsidRPr="004B7ED9">
        <w:rPr>
          <w:rFonts w:ascii="黑体" w:eastAsia="黑体" w:hAnsi="黑体"/>
          <w:b w:val="0"/>
        </w:rPr>
        <w:t>智能合约</w:t>
      </w:r>
      <w:bookmarkEnd w:id="48"/>
      <w:bookmarkEnd w:id="49"/>
      <w:bookmarkEnd w:id="53"/>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6" w:name="_Toc7076872"/>
      <w:bookmarkStart w:id="57" w:name="_Toc7216624"/>
      <w:bookmarkStart w:id="58" w:name="_Toc7425752"/>
      <w:r w:rsidRPr="00C86875">
        <w:rPr>
          <w:rFonts w:ascii="黑体" w:eastAsia="黑体" w:hAnsi="黑体" w:hint="eastAsia"/>
          <w:b w:val="0"/>
          <w:sz w:val="30"/>
          <w:szCs w:val="30"/>
        </w:rPr>
        <w:t>2</w:t>
      </w:r>
      <w:r w:rsidRPr="00C86875">
        <w:rPr>
          <w:rFonts w:ascii="黑体" w:eastAsia="黑体" w:hAnsi="黑体"/>
          <w:b w:val="0"/>
          <w:sz w:val="30"/>
          <w:szCs w:val="30"/>
        </w:rPr>
        <w:t>.3</w:t>
      </w:r>
      <w:ins w:id="59" w:author="sszhu" w:date="2019-05-03T02:07:00Z">
        <w:r w:rsidR="00AA56DE">
          <w:rPr>
            <w:rFonts w:ascii="黑体" w:eastAsia="黑体" w:hAnsi="黑体"/>
            <w:b w:val="0"/>
            <w:sz w:val="30"/>
            <w:szCs w:val="30"/>
          </w:rPr>
          <w:t xml:space="preserve"> </w:t>
        </w:r>
      </w:ins>
      <w:r w:rsidR="00CC12E5" w:rsidRPr="00C86875">
        <w:rPr>
          <w:rFonts w:ascii="黑体" w:eastAsia="黑体" w:hAnsi="黑体"/>
          <w:b w:val="0"/>
          <w:sz w:val="30"/>
          <w:szCs w:val="30"/>
        </w:rPr>
        <w:t>以太坊</w:t>
      </w:r>
      <w:bookmarkEnd w:id="56"/>
      <w:bookmarkEnd w:id="57"/>
      <w:bookmarkEnd w:id="58"/>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60"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60"/>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61" w:name="OLE_LINK42"/>
      <w:bookmarkStart w:id="62" w:name="OLE_LINK43"/>
      <w:bookmarkStart w:id="63" w:name="OLE_LINK44"/>
      <w:r>
        <w:rPr>
          <w:rFonts w:ascii="宋体" w:eastAsia="宋体" w:hAnsi="宋体" w:hint="eastAsia"/>
          <w:sz w:val="24"/>
        </w:rPr>
        <w:t>R</w:t>
      </w:r>
      <w:r>
        <w:rPr>
          <w:rFonts w:ascii="宋体" w:eastAsia="宋体" w:hAnsi="宋体"/>
          <w:sz w:val="24"/>
        </w:rPr>
        <w:t>ecipient</w:t>
      </w:r>
      <w:bookmarkEnd w:id="61"/>
      <w:bookmarkEnd w:id="62"/>
      <w:bookmarkEnd w:id="63"/>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A56DE" w:rsidRDefault="003437F9" w:rsidP="00A32620">
      <w:pPr>
        <w:pStyle w:val="a3"/>
        <w:numPr>
          <w:ilvl w:val="0"/>
          <w:numId w:val="2"/>
        </w:numPr>
        <w:spacing w:line="300" w:lineRule="auto"/>
        <w:ind w:firstLineChars="0"/>
        <w:rPr>
          <w:rFonts w:ascii="宋体" w:eastAsia="宋体" w:hAnsi="宋体"/>
          <w:color w:val="FF0000"/>
          <w:sz w:val="24"/>
          <w:rPrChange w:id="64" w:author="sszhu" w:date="2019-05-03T02:07:00Z">
            <w:rPr>
              <w:rFonts w:ascii="宋体" w:eastAsia="宋体" w:hAnsi="宋体"/>
              <w:sz w:val="24"/>
            </w:rPr>
          </w:rPrChange>
        </w:rPr>
      </w:pPr>
      <w:r w:rsidRPr="00AA56DE">
        <w:rPr>
          <w:rFonts w:ascii="宋体" w:eastAsia="宋体" w:hAnsi="宋体" w:hint="eastAsia"/>
          <w:color w:val="FF0000"/>
          <w:sz w:val="24"/>
          <w:rPrChange w:id="65" w:author="sszhu" w:date="2019-05-03T02:07:00Z">
            <w:rPr>
              <w:rFonts w:ascii="宋体" w:eastAsia="宋体" w:hAnsi="宋体" w:hint="eastAsia"/>
              <w:sz w:val="24"/>
            </w:rPr>
          </w:rPrChange>
        </w:rPr>
        <w:t>人与人之间的以太币转账。</w:t>
      </w:r>
      <w:r w:rsidR="00A32620" w:rsidRPr="00AA56DE">
        <w:rPr>
          <w:rFonts w:ascii="宋体" w:eastAsia="宋体" w:hAnsi="宋体" w:hint="eastAsia"/>
          <w:color w:val="FF0000"/>
          <w:sz w:val="24"/>
          <w:rPrChange w:id="66" w:author="sszhu" w:date="2019-05-03T02:07:00Z">
            <w:rPr>
              <w:rFonts w:ascii="宋体" w:eastAsia="宋体" w:hAnsi="宋体" w:hint="eastAsia"/>
              <w:sz w:val="24"/>
            </w:rPr>
          </w:rPrChange>
        </w:rPr>
        <w:t>类似于比特币交易，“D</w:t>
      </w:r>
      <w:r w:rsidR="00A32620" w:rsidRPr="00AA56DE">
        <w:rPr>
          <w:rFonts w:ascii="宋体" w:eastAsia="宋体" w:hAnsi="宋体"/>
          <w:color w:val="FF0000"/>
          <w:sz w:val="24"/>
          <w:rPrChange w:id="67" w:author="sszhu" w:date="2019-05-03T02:07:00Z">
            <w:rPr>
              <w:rFonts w:ascii="宋体" w:eastAsia="宋体" w:hAnsi="宋体"/>
              <w:sz w:val="24"/>
            </w:rPr>
          </w:rPrChange>
        </w:rPr>
        <w:t>ata</w:t>
      </w:r>
      <w:r w:rsidR="00A32620" w:rsidRPr="00AA56DE">
        <w:rPr>
          <w:rFonts w:ascii="宋体" w:eastAsia="宋体" w:hAnsi="宋体" w:hint="eastAsia"/>
          <w:color w:val="FF0000"/>
          <w:sz w:val="24"/>
          <w:rPrChange w:id="68" w:author="sszhu" w:date="2019-05-03T02:07:00Z">
            <w:rPr>
              <w:rFonts w:ascii="宋体" w:eastAsia="宋体" w:hAnsi="宋体" w:hint="eastAsia"/>
              <w:sz w:val="24"/>
            </w:rPr>
          </w:rPrChange>
        </w:rPr>
        <w:t>”为空。</w:t>
      </w:r>
    </w:p>
    <w:p w:rsidR="00A32620" w:rsidRPr="00AA56DE" w:rsidRDefault="009D040D" w:rsidP="00A32620">
      <w:pPr>
        <w:pStyle w:val="a3"/>
        <w:numPr>
          <w:ilvl w:val="0"/>
          <w:numId w:val="2"/>
        </w:numPr>
        <w:spacing w:line="300" w:lineRule="auto"/>
        <w:ind w:firstLineChars="0"/>
        <w:rPr>
          <w:rFonts w:ascii="宋体" w:eastAsia="宋体" w:hAnsi="宋体"/>
          <w:color w:val="FF0000"/>
          <w:sz w:val="24"/>
          <w:rPrChange w:id="69" w:author="sszhu" w:date="2019-05-03T02:07:00Z">
            <w:rPr>
              <w:rFonts w:ascii="宋体" w:eastAsia="宋体" w:hAnsi="宋体"/>
              <w:sz w:val="24"/>
            </w:rPr>
          </w:rPrChange>
        </w:rPr>
      </w:pPr>
      <w:r w:rsidRPr="00AA56DE">
        <w:rPr>
          <w:rFonts w:ascii="宋体" w:eastAsia="宋体" w:hAnsi="宋体" w:hint="eastAsia"/>
          <w:color w:val="FF0000"/>
          <w:sz w:val="24"/>
          <w:rPrChange w:id="70" w:author="sszhu" w:date="2019-05-03T02:07:00Z">
            <w:rPr>
              <w:rFonts w:ascii="宋体" w:eastAsia="宋体" w:hAnsi="宋体" w:hint="eastAsia"/>
              <w:sz w:val="24"/>
            </w:rPr>
          </w:rPrChange>
        </w:rPr>
        <w:t>无接收方的以太币转账</w:t>
      </w:r>
      <w:r w:rsidR="009C4CEC" w:rsidRPr="00AA56DE">
        <w:rPr>
          <w:rFonts w:ascii="宋体" w:eastAsia="宋体" w:hAnsi="宋体" w:hint="eastAsia"/>
          <w:color w:val="FF0000"/>
          <w:sz w:val="24"/>
          <w:rPrChange w:id="71" w:author="sszhu" w:date="2019-05-03T02:07:00Z">
            <w:rPr>
              <w:rFonts w:ascii="宋体" w:eastAsia="宋体" w:hAnsi="宋体" w:hint="eastAsia"/>
              <w:sz w:val="24"/>
            </w:rPr>
          </w:rPrChange>
        </w:rPr>
        <w:t>。</w:t>
      </w:r>
      <w:r w:rsidR="00B81F80" w:rsidRPr="00AA56DE">
        <w:rPr>
          <w:rFonts w:ascii="宋体" w:eastAsia="宋体" w:hAnsi="宋体" w:hint="eastAsia"/>
          <w:color w:val="FF0000"/>
          <w:sz w:val="24"/>
          <w:rPrChange w:id="72" w:author="sszhu" w:date="2019-05-03T02:07:00Z">
            <w:rPr>
              <w:rFonts w:ascii="宋体" w:eastAsia="宋体" w:hAnsi="宋体" w:hint="eastAsia"/>
              <w:sz w:val="24"/>
            </w:rPr>
          </w:rPrChange>
        </w:rPr>
        <w:t>进行无接收方的交易</w:t>
      </w:r>
      <w:r w:rsidR="0056700F" w:rsidRPr="00AA56DE">
        <w:rPr>
          <w:rFonts w:ascii="宋体" w:eastAsia="宋体" w:hAnsi="宋体" w:hint="eastAsia"/>
          <w:color w:val="FF0000"/>
          <w:sz w:val="24"/>
          <w:rPrChange w:id="73" w:author="sszhu" w:date="2019-05-03T02:07:00Z">
            <w:rPr>
              <w:rFonts w:ascii="宋体" w:eastAsia="宋体" w:hAnsi="宋体" w:hint="eastAsia"/>
              <w:sz w:val="24"/>
            </w:rPr>
          </w:rPrChange>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sidRPr="00AA56DE">
        <w:rPr>
          <w:rFonts w:ascii="宋体" w:eastAsia="宋体" w:hAnsi="宋体" w:hint="eastAsia"/>
          <w:color w:val="FF0000"/>
          <w:sz w:val="24"/>
          <w:rPrChange w:id="74" w:author="sszhu" w:date="2019-05-03T02:07:00Z">
            <w:rPr>
              <w:rFonts w:ascii="宋体" w:eastAsia="宋体" w:hAnsi="宋体" w:hint="eastAsia"/>
              <w:sz w:val="24"/>
            </w:rPr>
          </w:rPrChange>
        </w:rPr>
        <w:t>用户与智能合约之间的以太币转账。</w:t>
      </w:r>
      <w:r w:rsidR="00F67FE5" w:rsidRPr="00AA56DE">
        <w:rPr>
          <w:rFonts w:ascii="宋体" w:eastAsia="宋体" w:hAnsi="宋体" w:hint="eastAsia"/>
          <w:color w:val="FF0000"/>
          <w:sz w:val="24"/>
          <w:rPrChange w:id="75" w:author="sszhu" w:date="2019-05-03T02:07:00Z">
            <w:rPr>
              <w:rFonts w:ascii="宋体" w:eastAsia="宋体" w:hAnsi="宋体" w:hint="eastAsia"/>
              <w:sz w:val="24"/>
            </w:rPr>
          </w:rPrChange>
        </w:rPr>
        <w:t>R</w:t>
      </w:r>
      <w:r w:rsidR="00F67FE5" w:rsidRPr="00AA56DE">
        <w:rPr>
          <w:rFonts w:ascii="宋体" w:eastAsia="宋体" w:hAnsi="宋体"/>
          <w:color w:val="FF0000"/>
          <w:sz w:val="24"/>
          <w:rPrChange w:id="76" w:author="sszhu" w:date="2019-05-03T02:07:00Z">
            <w:rPr>
              <w:rFonts w:ascii="宋体" w:eastAsia="宋体" w:hAnsi="宋体"/>
              <w:sz w:val="24"/>
            </w:rPr>
          </w:rPrChange>
        </w:rPr>
        <w:t>ecipient</w:t>
      </w:r>
      <w:r w:rsidR="00F67FE5" w:rsidRPr="00AA56DE">
        <w:rPr>
          <w:rFonts w:ascii="宋体" w:eastAsia="宋体" w:hAnsi="宋体" w:hint="eastAsia"/>
          <w:color w:val="FF0000"/>
          <w:sz w:val="24"/>
          <w:rPrChange w:id="77" w:author="sszhu" w:date="2019-05-03T02:07:00Z">
            <w:rPr>
              <w:rFonts w:ascii="宋体" w:eastAsia="宋体" w:hAnsi="宋体" w:hint="eastAsia"/>
              <w:sz w:val="24"/>
            </w:rPr>
          </w:rPrChange>
        </w:rPr>
        <w:t>设置为智能合约的地址，</w:t>
      </w:r>
      <w:r w:rsidR="00F67FE5">
        <w:rPr>
          <w:rFonts w:ascii="宋体" w:eastAsia="宋体" w:hAnsi="宋体" w:hint="eastAsia"/>
          <w:sz w:val="24"/>
        </w:rPr>
        <w:t>执行的指令存储在Data项中。</w:t>
      </w:r>
    </w:p>
    <w:p w:rsidR="00CC12E5" w:rsidRPr="00F37D89" w:rsidRDefault="0038131F" w:rsidP="0038131F">
      <w:pPr>
        <w:pStyle w:val="3"/>
        <w:rPr>
          <w:rFonts w:ascii="黑体" w:eastAsia="黑体" w:hAnsi="黑体"/>
          <w:b w:val="0"/>
          <w:sz w:val="28"/>
          <w:szCs w:val="28"/>
        </w:rPr>
      </w:pPr>
      <w:bookmarkStart w:id="78" w:name="_Toc7076873"/>
      <w:bookmarkStart w:id="79" w:name="_Toc7216625"/>
      <w:bookmarkStart w:id="80"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ins w:id="81" w:author="sszhu" w:date="2019-05-03T02:08:00Z">
        <w:r w:rsidR="00AA56DE">
          <w:rPr>
            <w:rFonts w:ascii="黑体" w:eastAsia="黑体" w:hAnsi="黑体"/>
            <w:b w:val="0"/>
            <w:sz w:val="28"/>
            <w:szCs w:val="28"/>
          </w:rPr>
          <w:t xml:space="preserve"> </w:t>
        </w:r>
      </w:ins>
      <w:r w:rsidR="00CC12E5" w:rsidRPr="00F37D89">
        <w:rPr>
          <w:rFonts w:ascii="黑体" w:eastAsia="黑体" w:hAnsi="黑体"/>
          <w:b w:val="0"/>
          <w:sz w:val="28"/>
          <w:szCs w:val="28"/>
        </w:rPr>
        <w:t>以太坊账户</w:t>
      </w:r>
      <w:bookmarkEnd w:id="78"/>
      <w:bookmarkEnd w:id="79"/>
      <w:bookmarkEnd w:id="80"/>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AA56DE" w:rsidRDefault="00B8043A" w:rsidP="00811EBE">
      <w:pPr>
        <w:pStyle w:val="1"/>
        <w:jc w:val="center"/>
        <w:rPr>
          <w:b w:val="0"/>
          <w:color w:val="FF0000"/>
          <w:rPrChange w:id="82" w:author="sszhu" w:date="2019-05-03T02:08:00Z">
            <w:rPr>
              <w:b w:val="0"/>
            </w:rPr>
          </w:rPrChange>
        </w:rPr>
      </w:pPr>
      <w:bookmarkStart w:id="83" w:name="_Toc7076876"/>
      <w:bookmarkStart w:id="84" w:name="_Toc7216628"/>
      <w:bookmarkStart w:id="85" w:name="_Toc7425755"/>
      <w:r w:rsidRPr="004A2844">
        <w:rPr>
          <w:b w:val="0"/>
        </w:rPr>
        <w:lastRenderedPageBreak/>
        <w:t>3</w:t>
      </w:r>
      <w:r w:rsidRPr="004A2844">
        <w:rPr>
          <w:rFonts w:hint="eastAsia"/>
          <w:b w:val="0"/>
        </w:rPr>
        <w:t>.</w:t>
      </w:r>
      <w:r w:rsidR="004A2844" w:rsidRPr="00AA56DE">
        <w:rPr>
          <w:b w:val="0"/>
          <w:color w:val="FF0000"/>
          <w:rPrChange w:id="86" w:author="sszhu" w:date="2019-05-03T02:08:00Z">
            <w:rPr>
              <w:b w:val="0"/>
            </w:rPr>
          </w:rPrChange>
        </w:rPr>
        <w:t xml:space="preserve"> </w:t>
      </w:r>
      <w:r w:rsidR="00CC12E5" w:rsidRPr="00AA56DE">
        <w:rPr>
          <w:b w:val="0"/>
          <w:color w:val="FF0000"/>
          <w:rPrChange w:id="87" w:author="sszhu" w:date="2019-05-03T02:08:00Z">
            <w:rPr>
              <w:b w:val="0"/>
            </w:rPr>
          </w:rPrChange>
        </w:rPr>
        <w:t>基于</w:t>
      </w:r>
      <w:r w:rsidR="00A75FDF" w:rsidRPr="00AA56DE">
        <w:rPr>
          <w:rFonts w:hint="eastAsia"/>
          <w:b w:val="0"/>
          <w:color w:val="FF0000"/>
          <w:rPrChange w:id="88" w:author="sszhu" w:date="2019-05-03T02:08:00Z">
            <w:rPr>
              <w:rFonts w:hint="eastAsia"/>
              <w:b w:val="0"/>
            </w:rPr>
          </w:rPrChange>
        </w:rPr>
        <w:t>区块链</w:t>
      </w:r>
      <w:r w:rsidR="00CC12E5" w:rsidRPr="00AA56DE">
        <w:rPr>
          <w:b w:val="0"/>
          <w:color w:val="FF0000"/>
          <w:rPrChange w:id="89" w:author="sszhu" w:date="2019-05-03T02:08:00Z">
            <w:rPr>
              <w:b w:val="0"/>
            </w:rPr>
          </w:rPrChange>
        </w:rPr>
        <w:t>的电子病历安全存储和授权共享方案</w:t>
      </w:r>
      <w:bookmarkEnd w:id="83"/>
      <w:bookmarkEnd w:id="84"/>
      <w:bookmarkEnd w:id="85"/>
    </w:p>
    <w:p w:rsidR="00CC12E5" w:rsidRPr="004A2844" w:rsidRDefault="00B8043A" w:rsidP="00B8043A">
      <w:pPr>
        <w:pStyle w:val="2"/>
        <w:rPr>
          <w:rFonts w:ascii="黑体" w:eastAsia="黑体" w:hAnsi="黑体"/>
          <w:b w:val="0"/>
          <w:sz w:val="30"/>
          <w:szCs w:val="30"/>
        </w:rPr>
      </w:pPr>
      <w:bookmarkStart w:id="90" w:name="_Toc7076877"/>
      <w:bookmarkStart w:id="91" w:name="_Toc7216629"/>
      <w:bookmarkStart w:id="92" w:name="_Toc7425756"/>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90"/>
      <w:bookmarkEnd w:id="91"/>
      <w:bookmarkEnd w:id="92"/>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rPr>
          <w:noProof/>
        </w:rPr>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93" w:name="_Toc7216630"/>
      <w:bookmarkStart w:id="94"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93"/>
      <w:bookmarkEnd w:id="94"/>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AA56DE" w:rsidRDefault="00CC12E5" w:rsidP="00811EBE">
      <w:pPr>
        <w:spacing w:line="300" w:lineRule="auto"/>
        <w:ind w:firstLine="420"/>
        <w:rPr>
          <w:rFonts w:ascii="宋体" w:eastAsia="宋体" w:hAnsi="宋体"/>
          <w:color w:val="FF0000"/>
          <w:sz w:val="24"/>
          <w:rPrChange w:id="95" w:author="sszhu" w:date="2019-05-03T02:08:00Z">
            <w:rPr>
              <w:rFonts w:ascii="宋体" w:eastAsia="宋体" w:hAnsi="宋体"/>
              <w:sz w:val="24"/>
            </w:rPr>
          </w:rPrChange>
        </w:rPr>
      </w:pPr>
      <w:r w:rsidRPr="00AA56DE">
        <w:rPr>
          <w:rFonts w:ascii="宋体" w:eastAsia="宋体" w:hAnsi="宋体"/>
          <w:color w:val="FF0000"/>
          <w:sz w:val="24"/>
          <w:rPrChange w:id="96" w:author="sszhu" w:date="2019-05-03T02:08:00Z">
            <w:rPr>
              <w:rFonts w:ascii="宋体" w:eastAsia="宋体" w:hAnsi="宋体"/>
              <w:sz w:val="24"/>
            </w:rPr>
          </w:rPrChange>
        </w:rPr>
        <w:t>1.患者可以</w:t>
      </w:r>
      <w:r w:rsidR="00BA60DC" w:rsidRPr="00AA56DE">
        <w:rPr>
          <w:rFonts w:ascii="宋体" w:eastAsia="宋体" w:hAnsi="宋体" w:hint="eastAsia"/>
          <w:color w:val="FF0000"/>
          <w:sz w:val="24"/>
          <w:rPrChange w:id="97" w:author="sszhu" w:date="2019-05-03T02:08:00Z">
            <w:rPr>
              <w:rFonts w:ascii="宋体" w:eastAsia="宋体" w:hAnsi="宋体" w:hint="eastAsia"/>
              <w:sz w:val="24"/>
            </w:rPr>
          </w:rPrChange>
        </w:rPr>
        <w:t>自行</w:t>
      </w:r>
      <w:r w:rsidRPr="00AA56DE">
        <w:rPr>
          <w:rFonts w:ascii="宋体" w:eastAsia="宋体" w:hAnsi="宋体"/>
          <w:color w:val="FF0000"/>
          <w:sz w:val="24"/>
          <w:rPrChange w:id="98" w:author="sszhu" w:date="2019-05-03T02:08:00Z">
            <w:rPr>
              <w:rFonts w:ascii="宋体" w:eastAsia="宋体" w:hAnsi="宋体"/>
              <w:sz w:val="24"/>
            </w:rPr>
          </w:rPrChange>
        </w:rPr>
        <w:t>管理自己的病历</w:t>
      </w:r>
      <w:r w:rsidR="00324BCC" w:rsidRPr="00AA56DE">
        <w:rPr>
          <w:rFonts w:ascii="宋体" w:eastAsia="宋体" w:hAnsi="宋体" w:hint="eastAsia"/>
          <w:color w:val="FF0000"/>
          <w:sz w:val="24"/>
          <w:rPrChange w:id="99" w:author="sszhu" w:date="2019-05-03T02:08:00Z">
            <w:rPr>
              <w:rFonts w:ascii="宋体" w:eastAsia="宋体" w:hAnsi="宋体" w:hint="eastAsia"/>
              <w:sz w:val="24"/>
            </w:rPr>
          </w:rPrChange>
        </w:rPr>
        <w:t>而</w:t>
      </w:r>
      <w:r w:rsidR="00B4233A" w:rsidRPr="00AA56DE">
        <w:rPr>
          <w:rFonts w:ascii="宋体" w:eastAsia="宋体" w:hAnsi="宋体" w:hint="eastAsia"/>
          <w:color w:val="FF0000"/>
          <w:sz w:val="24"/>
          <w:rPrChange w:id="100" w:author="sszhu" w:date="2019-05-03T02:08:00Z">
            <w:rPr>
              <w:rFonts w:ascii="宋体" w:eastAsia="宋体" w:hAnsi="宋体" w:hint="eastAsia"/>
              <w:sz w:val="24"/>
            </w:rPr>
          </w:rPrChange>
        </w:rPr>
        <w:t>不需要</w:t>
      </w:r>
      <w:r w:rsidR="00C424C3" w:rsidRPr="00AA56DE">
        <w:rPr>
          <w:rFonts w:ascii="宋体" w:eastAsia="宋体" w:hAnsi="宋体" w:hint="eastAsia"/>
          <w:color w:val="FF0000"/>
          <w:sz w:val="24"/>
          <w:rPrChange w:id="101" w:author="sszhu" w:date="2019-05-03T02:08:00Z">
            <w:rPr>
              <w:rFonts w:ascii="宋体" w:eastAsia="宋体" w:hAnsi="宋体" w:hint="eastAsia"/>
              <w:sz w:val="24"/>
            </w:rPr>
          </w:rPrChange>
        </w:rPr>
        <w:t>依赖于</w:t>
      </w:r>
      <w:r w:rsidR="00644CCE" w:rsidRPr="00AA56DE">
        <w:rPr>
          <w:rFonts w:ascii="宋体" w:eastAsia="宋体" w:hAnsi="宋体" w:hint="eastAsia"/>
          <w:color w:val="FF0000"/>
          <w:sz w:val="24"/>
          <w:rPrChange w:id="102" w:author="sszhu" w:date="2019-05-03T02:08:00Z">
            <w:rPr>
              <w:rFonts w:ascii="宋体" w:eastAsia="宋体" w:hAnsi="宋体" w:hint="eastAsia"/>
              <w:sz w:val="24"/>
            </w:rPr>
          </w:rPrChange>
        </w:rPr>
        <w:t>任何</w:t>
      </w:r>
      <w:r w:rsidR="00C424C3" w:rsidRPr="00AA56DE">
        <w:rPr>
          <w:rFonts w:ascii="宋体" w:eastAsia="宋体" w:hAnsi="宋体" w:hint="eastAsia"/>
          <w:color w:val="FF0000"/>
          <w:sz w:val="24"/>
          <w:rPrChange w:id="103" w:author="sszhu" w:date="2019-05-03T02:08:00Z">
            <w:rPr>
              <w:rFonts w:ascii="宋体" w:eastAsia="宋体" w:hAnsi="宋体" w:hint="eastAsia"/>
              <w:sz w:val="24"/>
            </w:rPr>
          </w:rPrChange>
        </w:rPr>
        <w:t>第三方机构。</w:t>
      </w:r>
    </w:p>
    <w:p w:rsidR="00CC12E5" w:rsidRDefault="00CC12E5" w:rsidP="009B0330">
      <w:pPr>
        <w:spacing w:line="300" w:lineRule="auto"/>
        <w:ind w:firstLine="420"/>
        <w:rPr>
          <w:rFonts w:ascii="宋体" w:eastAsia="宋体" w:hAnsi="宋体"/>
          <w:sz w:val="24"/>
        </w:rPr>
      </w:pPr>
      <w:r w:rsidRPr="00AA56DE">
        <w:rPr>
          <w:rFonts w:ascii="宋体" w:eastAsia="宋体" w:hAnsi="宋体"/>
          <w:color w:val="FF0000"/>
          <w:sz w:val="24"/>
          <w:rPrChange w:id="104" w:author="sszhu" w:date="2019-05-03T02:08:00Z">
            <w:rPr>
              <w:rFonts w:ascii="宋体" w:eastAsia="宋体" w:hAnsi="宋体"/>
              <w:sz w:val="24"/>
            </w:rPr>
          </w:rPrChange>
        </w:rPr>
        <w:t>2.患</w:t>
      </w:r>
      <w:r w:rsidRPr="00B451C8">
        <w:rPr>
          <w:rFonts w:ascii="宋体" w:eastAsia="宋体" w:hAnsi="宋体"/>
          <w:sz w:val="24"/>
        </w:rPr>
        <w:t>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105" w:name="_Toc7216631"/>
      <w:bookmarkStart w:id="106" w:name="_Toc7425758"/>
      <w:r w:rsidRPr="00361149">
        <w:rPr>
          <w:rFonts w:ascii="黑体" w:eastAsia="黑体" w:hAnsi="黑体" w:hint="eastAsia"/>
          <w:sz w:val="28"/>
          <w:szCs w:val="28"/>
        </w:rPr>
        <w:t>3</w:t>
      </w:r>
      <w:r w:rsidRPr="00361149">
        <w:rPr>
          <w:rFonts w:ascii="黑体" w:eastAsia="黑体" w:hAnsi="黑体"/>
          <w:sz w:val="28"/>
          <w:szCs w:val="28"/>
        </w:rPr>
        <w:t>.1.2</w:t>
      </w:r>
      <w:ins w:id="107" w:author="sszhu" w:date="2019-05-03T02:08:00Z">
        <w:r w:rsidR="00AA56DE">
          <w:rPr>
            <w:rFonts w:ascii="黑体" w:eastAsia="黑体" w:hAnsi="黑体"/>
            <w:sz w:val="28"/>
            <w:szCs w:val="28"/>
          </w:rPr>
          <w:t xml:space="preserve"> </w:t>
        </w:r>
      </w:ins>
      <w:r w:rsidRPr="00361149">
        <w:rPr>
          <w:rFonts w:ascii="黑体" w:eastAsia="黑体" w:hAnsi="黑体"/>
          <w:sz w:val="28"/>
          <w:szCs w:val="28"/>
        </w:rPr>
        <w:t xml:space="preserve"> </w:t>
      </w:r>
      <w:r w:rsidRPr="00361149">
        <w:rPr>
          <w:rFonts w:ascii="黑体" w:eastAsia="黑体" w:hAnsi="黑体" w:hint="eastAsia"/>
          <w:sz w:val="28"/>
          <w:szCs w:val="28"/>
        </w:rPr>
        <w:t>基于智能合约的授权共享算法</w:t>
      </w:r>
      <w:bookmarkEnd w:id="105"/>
      <w:bookmarkEnd w:id="106"/>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108" w:name="OLE_LINK38"/>
      <w:bookmarkStart w:id="109"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108"/>
      <w:bookmarkEnd w:id="109"/>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110" w:name="_Toc7076878"/>
      <w:bookmarkStart w:id="111" w:name="_Toc7216632"/>
      <w:bookmarkStart w:id="112" w:name="_Toc7425759"/>
      <w:r w:rsidRPr="00503467">
        <w:rPr>
          <w:rFonts w:ascii="黑体" w:eastAsia="黑体" w:hAnsi="黑体"/>
          <w:b w:val="0"/>
          <w:sz w:val="30"/>
          <w:szCs w:val="30"/>
        </w:rPr>
        <w:t>3.2</w:t>
      </w:r>
      <w:ins w:id="113" w:author="sszhu" w:date="2019-05-03T02:08:00Z">
        <w:r w:rsidR="00AA56DE">
          <w:rPr>
            <w:rFonts w:ascii="黑体" w:eastAsia="黑体" w:hAnsi="黑体"/>
            <w:b w:val="0"/>
            <w:sz w:val="30"/>
            <w:szCs w:val="30"/>
          </w:rPr>
          <w:t xml:space="preserve"> </w:t>
        </w:r>
      </w:ins>
      <w:r w:rsidR="00CC12E5" w:rsidRPr="00503467">
        <w:rPr>
          <w:rFonts w:ascii="黑体" w:eastAsia="黑体" w:hAnsi="黑体"/>
          <w:b w:val="0"/>
          <w:sz w:val="30"/>
          <w:szCs w:val="30"/>
        </w:rPr>
        <w:t>拟解决的关键科学问题</w:t>
      </w:r>
      <w:bookmarkEnd w:id="110"/>
      <w:bookmarkEnd w:id="111"/>
      <w:bookmarkEnd w:id="112"/>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AA56DE" w:rsidRDefault="004C5582" w:rsidP="00713B2E">
      <w:pPr>
        <w:pStyle w:val="a3"/>
        <w:numPr>
          <w:ilvl w:val="0"/>
          <w:numId w:val="4"/>
        </w:numPr>
        <w:spacing w:line="300" w:lineRule="auto"/>
        <w:ind w:left="360" w:firstLineChars="0"/>
        <w:rPr>
          <w:rFonts w:ascii="宋体" w:eastAsia="宋体" w:hAnsi="宋体"/>
          <w:color w:val="FF0000"/>
          <w:sz w:val="24"/>
          <w:rPrChange w:id="114" w:author="sszhu" w:date="2019-05-03T02:08:00Z">
            <w:rPr>
              <w:rFonts w:ascii="宋体" w:eastAsia="宋体" w:hAnsi="宋体"/>
              <w:sz w:val="24"/>
            </w:rPr>
          </w:rPrChange>
        </w:rPr>
      </w:pPr>
      <w:r w:rsidRPr="00AA56DE">
        <w:rPr>
          <w:rFonts w:ascii="宋体" w:eastAsia="宋体" w:hAnsi="宋体" w:hint="eastAsia"/>
          <w:color w:val="FF0000"/>
          <w:sz w:val="24"/>
          <w:rPrChange w:id="115" w:author="sszhu" w:date="2019-05-03T02:08:00Z">
            <w:rPr>
              <w:rFonts w:ascii="宋体" w:eastAsia="宋体" w:hAnsi="宋体" w:hint="eastAsia"/>
              <w:sz w:val="24"/>
            </w:rPr>
          </w:rPrChange>
        </w:rPr>
        <w:t>患者</w:t>
      </w:r>
      <w:r w:rsidRPr="00AA56DE">
        <w:rPr>
          <w:rFonts w:ascii="宋体" w:eastAsia="宋体" w:hAnsi="宋体"/>
          <w:color w:val="FF0000"/>
          <w:sz w:val="24"/>
          <w:rPrChange w:id="116" w:author="sszhu" w:date="2019-05-03T02:08:00Z">
            <w:rPr>
              <w:rFonts w:ascii="宋体" w:eastAsia="宋体" w:hAnsi="宋体"/>
              <w:sz w:val="24"/>
            </w:rPr>
          </w:rPrChange>
        </w:rPr>
        <w:t>/</w:t>
      </w:r>
      <w:r w:rsidRPr="00AA56DE">
        <w:rPr>
          <w:rFonts w:ascii="宋体" w:eastAsia="宋体" w:hAnsi="宋体" w:hint="eastAsia"/>
          <w:color w:val="FF0000"/>
          <w:sz w:val="24"/>
          <w:rPrChange w:id="117" w:author="sszhu" w:date="2019-05-03T02:08:00Z">
            <w:rPr>
              <w:rFonts w:ascii="宋体" w:eastAsia="宋体" w:hAnsi="宋体" w:hint="eastAsia"/>
              <w:sz w:val="24"/>
            </w:rPr>
          </w:rPrChange>
        </w:rPr>
        <w:t>医生的登录</w:t>
      </w:r>
      <w:r w:rsidRPr="00AA56DE">
        <w:rPr>
          <w:rFonts w:ascii="宋体" w:eastAsia="宋体" w:hAnsi="宋体"/>
          <w:color w:val="FF0000"/>
          <w:sz w:val="24"/>
          <w:rPrChange w:id="118" w:author="sszhu" w:date="2019-05-03T02:08:00Z">
            <w:rPr>
              <w:rFonts w:ascii="宋体" w:eastAsia="宋体" w:hAnsi="宋体"/>
              <w:sz w:val="24"/>
            </w:rPr>
          </w:rPrChange>
        </w:rPr>
        <w:t>/</w:t>
      </w:r>
      <w:r w:rsidRPr="00AA56DE">
        <w:rPr>
          <w:rFonts w:ascii="宋体" w:eastAsia="宋体" w:hAnsi="宋体" w:hint="eastAsia"/>
          <w:color w:val="FF0000"/>
          <w:sz w:val="24"/>
          <w:rPrChange w:id="119" w:author="sszhu" w:date="2019-05-03T02:08:00Z">
            <w:rPr>
              <w:rFonts w:ascii="宋体" w:eastAsia="宋体" w:hAnsi="宋体" w:hint="eastAsia"/>
              <w:sz w:val="24"/>
            </w:rPr>
          </w:rPrChange>
        </w:rPr>
        <w:t>注册功能</w:t>
      </w:r>
    </w:p>
    <w:p w:rsidR="004C5582" w:rsidRPr="00AA56DE" w:rsidRDefault="00BB50F0" w:rsidP="00713B2E">
      <w:pPr>
        <w:pStyle w:val="a3"/>
        <w:numPr>
          <w:ilvl w:val="0"/>
          <w:numId w:val="4"/>
        </w:numPr>
        <w:spacing w:line="300" w:lineRule="auto"/>
        <w:ind w:left="360" w:firstLineChars="0"/>
        <w:rPr>
          <w:rFonts w:ascii="宋体" w:eastAsia="宋体" w:hAnsi="宋体"/>
          <w:color w:val="FF0000"/>
          <w:sz w:val="24"/>
          <w:rPrChange w:id="120" w:author="sszhu" w:date="2019-05-03T02:08:00Z">
            <w:rPr>
              <w:rFonts w:ascii="宋体" w:eastAsia="宋体" w:hAnsi="宋体"/>
              <w:sz w:val="24"/>
            </w:rPr>
          </w:rPrChange>
        </w:rPr>
      </w:pPr>
      <w:r w:rsidRPr="00AA56DE">
        <w:rPr>
          <w:rFonts w:ascii="宋体" w:eastAsia="宋体" w:hAnsi="宋体" w:hint="eastAsia"/>
          <w:color w:val="FF0000"/>
          <w:sz w:val="24"/>
          <w:rPrChange w:id="121" w:author="sszhu" w:date="2019-05-03T02:08:00Z">
            <w:rPr>
              <w:rFonts w:ascii="宋体" w:eastAsia="宋体" w:hAnsi="宋体" w:hint="eastAsia"/>
              <w:sz w:val="24"/>
            </w:rPr>
          </w:rPrChange>
        </w:rPr>
        <w:t>患者预约挂号</w:t>
      </w:r>
    </w:p>
    <w:p w:rsidR="001B5EE0" w:rsidRPr="00AA56DE" w:rsidRDefault="001B5EE0" w:rsidP="00713B2E">
      <w:pPr>
        <w:pStyle w:val="a3"/>
        <w:numPr>
          <w:ilvl w:val="0"/>
          <w:numId w:val="4"/>
        </w:numPr>
        <w:spacing w:line="300" w:lineRule="auto"/>
        <w:ind w:left="360" w:firstLineChars="0"/>
        <w:rPr>
          <w:rFonts w:ascii="宋体" w:eastAsia="宋体" w:hAnsi="宋体"/>
          <w:color w:val="FF0000"/>
          <w:sz w:val="24"/>
          <w:rPrChange w:id="122" w:author="sszhu" w:date="2019-05-03T02:08:00Z">
            <w:rPr>
              <w:rFonts w:ascii="宋体" w:eastAsia="宋体" w:hAnsi="宋体"/>
              <w:sz w:val="24"/>
            </w:rPr>
          </w:rPrChange>
        </w:rPr>
      </w:pPr>
      <w:r w:rsidRPr="00AA56DE">
        <w:rPr>
          <w:rFonts w:ascii="宋体" w:eastAsia="宋体" w:hAnsi="宋体" w:hint="eastAsia"/>
          <w:color w:val="FF0000"/>
          <w:sz w:val="24"/>
          <w:rPrChange w:id="123" w:author="sszhu" w:date="2019-05-03T02:08:00Z">
            <w:rPr>
              <w:rFonts w:ascii="宋体" w:eastAsia="宋体" w:hAnsi="宋体" w:hint="eastAsia"/>
              <w:sz w:val="24"/>
            </w:rPr>
          </w:rPrChange>
        </w:rPr>
        <w:t>患者查看自己的</w:t>
      </w:r>
      <w:r w:rsidR="002F1EDC" w:rsidRPr="00AA56DE">
        <w:rPr>
          <w:rFonts w:ascii="宋体" w:eastAsia="宋体" w:hAnsi="宋体" w:hint="eastAsia"/>
          <w:color w:val="FF0000"/>
          <w:sz w:val="24"/>
          <w:rPrChange w:id="124" w:author="sszhu" w:date="2019-05-03T02:08:00Z">
            <w:rPr>
              <w:rFonts w:ascii="宋体" w:eastAsia="宋体" w:hAnsi="宋体" w:hint="eastAsia"/>
              <w:sz w:val="24"/>
            </w:rPr>
          </w:rPrChange>
        </w:rPr>
        <w:t>过往</w:t>
      </w:r>
      <w:r w:rsidRPr="00AA56DE">
        <w:rPr>
          <w:rFonts w:ascii="宋体" w:eastAsia="宋体" w:hAnsi="宋体" w:hint="eastAsia"/>
          <w:color w:val="FF0000"/>
          <w:sz w:val="24"/>
          <w:rPrChange w:id="125" w:author="sszhu" w:date="2019-05-03T02:08:00Z">
            <w:rPr>
              <w:rFonts w:ascii="宋体" w:eastAsia="宋体" w:hAnsi="宋体" w:hint="eastAsia"/>
              <w:sz w:val="24"/>
            </w:rPr>
          </w:rPrChange>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sidRPr="00AA56DE">
        <w:rPr>
          <w:rFonts w:ascii="宋体" w:eastAsia="宋体" w:hAnsi="宋体" w:hint="eastAsia"/>
          <w:color w:val="FF0000"/>
          <w:sz w:val="24"/>
          <w:rPrChange w:id="126" w:author="sszhu" w:date="2019-05-03T02:08:00Z">
            <w:rPr>
              <w:rFonts w:ascii="宋体" w:eastAsia="宋体" w:hAnsi="宋体" w:hint="eastAsia"/>
              <w:sz w:val="24"/>
            </w:rPr>
          </w:rPrChange>
        </w:rPr>
        <w:t>医生问诊（包括：查询患者</w:t>
      </w:r>
      <w:r w:rsidR="004E1CEC" w:rsidRPr="00AA56DE">
        <w:rPr>
          <w:rFonts w:ascii="宋体" w:eastAsia="宋体" w:hAnsi="宋体" w:hint="eastAsia"/>
          <w:color w:val="FF0000"/>
          <w:sz w:val="24"/>
          <w:rPrChange w:id="127" w:author="sszhu" w:date="2019-05-03T02:08:00Z">
            <w:rPr>
              <w:rFonts w:ascii="宋体" w:eastAsia="宋体" w:hAnsi="宋体" w:hint="eastAsia"/>
              <w:sz w:val="24"/>
            </w:rPr>
          </w:rPrChange>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128" w:name="_Toc7076879"/>
      <w:bookmarkStart w:id="129" w:name="_Toc7216633"/>
      <w:bookmarkStart w:id="130" w:name="_Toc7425760"/>
      <w:r w:rsidRPr="00D57AD2">
        <w:rPr>
          <w:rFonts w:ascii="黑体" w:eastAsia="黑体" w:hAnsi="黑体"/>
          <w:b w:val="0"/>
          <w:sz w:val="32"/>
          <w:szCs w:val="32"/>
        </w:rPr>
        <w:t>4.</w:t>
      </w:r>
      <w:bookmarkStart w:id="131" w:name="OLE_LINK28"/>
      <w:bookmarkStart w:id="132" w:name="OLE_LINK29"/>
      <w:r w:rsidR="00CC12E5" w:rsidRPr="00D57AD2">
        <w:rPr>
          <w:rFonts w:ascii="黑体" w:eastAsia="黑体" w:hAnsi="黑体"/>
          <w:b w:val="0"/>
          <w:sz w:val="32"/>
          <w:szCs w:val="32"/>
        </w:rPr>
        <w:t>基于以太坊的电子病历安全存储和授权共享</w:t>
      </w:r>
      <w:bookmarkEnd w:id="131"/>
      <w:bookmarkEnd w:id="13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128"/>
      <w:bookmarkEnd w:id="129"/>
      <w:bookmarkEnd w:id="13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133" w:name="_Toc7076880"/>
      <w:bookmarkStart w:id="134" w:name="_Toc7216634"/>
      <w:bookmarkStart w:id="135" w:name="_Toc7425761"/>
      <w:r w:rsidRPr="00885420">
        <w:rPr>
          <w:rFonts w:ascii="黑体" w:eastAsia="黑体" w:hAnsi="黑体" w:hint="eastAsia"/>
          <w:b w:val="0"/>
          <w:sz w:val="30"/>
          <w:szCs w:val="30"/>
        </w:rPr>
        <w:t>4</w:t>
      </w:r>
      <w:r w:rsidRPr="00885420">
        <w:rPr>
          <w:rFonts w:ascii="黑体" w:eastAsia="黑体" w:hAnsi="黑体"/>
          <w:b w:val="0"/>
          <w:sz w:val="30"/>
          <w:szCs w:val="30"/>
        </w:rPr>
        <w:t>.1</w:t>
      </w:r>
      <w:ins w:id="136" w:author="sszhu" w:date="2019-05-03T02:08:00Z">
        <w:r w:rsidR="00AA56DE">
          <w:rPr>
            <w:rFonts w:ascii="黑体" w:eastAsia="黑体" w:hAnsi="黑体"/>
            <w:b w:val="0"/>
            <w:sz w:val="30"/>
            <w:szCs w:val="30"/>
          </w:rPr>
          <w:t xml:space="preserve"> </w:t>
        </w:r>
      </w:ins>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133"/>
      <w:bookmarkEnd w:id="134"/>
      <w:bookmarkEnd w:id="135"/>
    </w:p>
    <w:p w:rsidR="00E3294B" w:rsidRPr="00E3294B" w:rsidRDefault="00E3294B" w:rsidP="00E3294B">
      <w:pPr>
        <w:pStyle w:val="3"/>
        <w:rPr>
          <w:rFonts w:ascii="黑体" w:eastAsia="黑体" w:hAnsi="黑体"/>
          <w:b w:val="0"/>
          <w:sz w:val="28"/>
          <w:szCs w:val="28"/>
        </w:rPr>
      </w:pPr>
      <w:bookmarkStart w:id="137"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137"/>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138" w:name="_Toc7425763"/>
      <w:r w:rsidRPr="004F6FE4">
        <w:rPr>
          <w:rFonts w:ascii="黑体" w:eastAsia="黑体" w:hAnsi="黑体" w:hint="eastAsia"/>
          <w:b w:val="0"/>
          <w:sz w:val="28"/>
          <w:szCs w:val="28"/>
        </w:rPr>
        <w:t>4</w:t>
      </w:r>
      <w:r w:rsidRPr="004F6FE4">
        <w:rPr>
          <w:rFonts w:ascii="黑体" w:eastAsia="黑体" w:hAnsi="黑体"/>
          <w:b w:val="0"/>
          <w:sz w:val="28"/>
          <w:szCs w:val="28"/>
        </w:rPr>
        <w:t xml:space="preserve">.1.2 </w:t>
      </w:r>
      <w:ins w:id="139" w:author="sszhu" w:date="2019-05-03T02:08:00Z">
        <w:r w:rsidR="00AA56DE">
          <w:rPr>
            <w:rFonts w:ascii="黑体" w:eastAsia="黑体" w:hAnsi="黑体"/>
            <w:b w:val="0"/>
            <w:sz w:val="28"/>
            <w:szCs w:val="28"/>
          </w:rPr>
          <w:t xml:space="preserve"> </w:t>
        </w:r>
      </w:ins>
      <w:r w:rsidRPr="004F6FE4">
        <w:rPr>
          <w:rFonts w:ascii="黑体" w:eastAsia="黑体" w:hAnsi="黑体" w:hint="eastAsia"/>
          <w:b w:val="0"/>
          <w:sz w:val="28"/>
          <w:szCs w:val="28"/>
        </w:rPr>
        <w:t>系统流程图</w:t>
      </w:r>
      <w:bookmarkEnd w:id="138"/>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140" w:name="_Toc7076881"/>
      <w:bookmarkStart w:id="141" w:name="_Toc7216635"/>
      <w:bookmarkStart w:id="142" w:name="_Toc7425764"/>
      <w:r>
        <w:rPr>
          <w:rFonts w:ascii="黑体" w:eastAsia="黑体" w:hAnsi="黑体" w:hint="eastAsia"/>
        </w:rPr>
        <w:t>4</w:t>
      </w:r>
      <w:r>
        <w:rPr>
          <w:rFonts w:ascii="黑体" w:eastAsia="黑体" w:hAnsi="黑体"/>
        </w:rPr>
        <w:t>.2</w:t>
      </w:r>
      <w:bookmarkEnd w:id="140"/>
      <w:r w:rsidR="00822C79">
        <w:rPr>
          <w:rFonts w:ascii="黑体" w:eastAsia="黑体" w:hAnsi="黑体" w:hint="eastAsia"/>
        </w:rPr>
        <w:t xml:space="preserve"> 核心代码实现</w:t>
      </w:r>
      <w:bookmarkEnd w:id="141"/>
      <w:bookmarkEnd w:id="142"/>
    </w:p>
    <w:p w:rsidR="00822C79" w:rsidRPr="001F5886" w:rsidRDefault="00822C79" w:rsidP="001F5886">
      <w:pPr>
        <w:pStyle w:val="3"/>
        <w:rPr>
          <w:rFonts w:ascii="黑体" w:eastAsia="黑体" w:hAnsi="黑体"/>
          <w:sz w:val="30"/>
          <w:szCs w:val="30"/>
        </w:rPr>
      </w:pPr>
      <w:bookmarkStart w:id="143" w:name="_Toc7216636"/>
      <w:bookmarkStart w:id="144"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143"/>
      <w:bookmarkEnd w:id="144"/>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145"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145"/>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).async</w:t>
      </w:r>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).async</w:t>
      </w:r>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).async</w:t>
      </w:r>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).async</w:t>
      </w:r>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).async</w:t>
      </w:r>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).async</w:t>
      </w:r>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146" w:name="_Toc7076882"/>
      <w:bookmarkStart w:id="147" w:name="_Toc7216637"/>
      <w:bookmarkStart w:id="148" w:name="_Toc7425767"/>
      <w:r w:rsidRPr="00526C10">
        <w:rPr>
          <w:rFonts w:ascii="黑体" w:eastAsia="黑体" w:hAnsi="黑体" w:hint="eastAsia"/>
          <w:b w:val="0"/>
          <w:sz w:val="30"/>
          <w:szCs w:val="30"/>
        </w:rPr>
        <w:t>4</w:t>
      </w:r>
      <w:r w:rsidRPr="00526C10">
        <w:rPr>
          <w:rFonts w:ascii="黑体" w:eastAsia="黑体" w:hAnsi="黑体"/>
          <w:b w:val="0"/>
          <w:sz w:val="30"/>
          <w:szCs w:val="30"/>
        </w:rPr>
        <w:t>.3</w:t>
      </w:r>
      <w:ins w:id="149" w:author="sszhu" w:date="2019-05-03T02:08:00Z">
        <w:r w:rsidR="00AA56DE">
          <w:rPr>
            <w:rFonts w:ascii="黑体" w:eastAsia="黑体" w:hAnsi="黑体"/>
            <w:b w:val="0"/>
            <w:sz w:val="30"/>
            <w:szCs w:val="30"/>
          </w:rPr>
          <w:t xml:space="preserve"> </w:t>
        </w:r>
      </w:ins>
      <w:r w:rsidR="00CC12E5" w:rsidRPr="00526C10">
        <w:rPr>
          <w:rFonts w:ascii="黑体" w:eastAsia="黑体" w:hAnsi="黑体"/>
          <w:b w:val="0"/>
          <w:sz w:val="30"/>
          <w:szCs w:val="30"/>
        </w:rPr>
        <w:t>运行环境</w:t>
      </w:r>
      <w:bookmarkEnd w:id="146"/>
      <w:bookmarkEnd w:id="147"/>
      <w:bookmarkEnd w:id="148"/>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AA56DE" w:rsidRDefault="00CC12E5" w:rsidP="00B451C8">
      <w:pPr>
        <w:spacing w:line="300" w:lineRule="auto"/>
        <w:rPr>
          <w:rFonts w:ascii="宋体" w:eastAsia="宋体" w:hAnsi="宋体"/>
          <w:color w:val="FF0000"/>
          <w:sz w:val="24"/>
          <w:rPrChange w:id="150" w:author="sszhu" w:date="2019-05-03T02:08:00Z">
            <w:rPr>
              <w:rFonts w:ascii="宋体" w:eastAsia="宋体" w:hAnsi="宋体"/>
              <w:sz w:val="24"/>
            </w:rPr>
          </w:rPrChange>
        </w:rPr>
      </w:pPr>
      <w:r w:rsidRPr="00B451C8">
        <w:rPr>
          <w:rFonts w:ascii="宋体" w:eastAsia="宋体" w:hAnsi="宋体"/>
          <w:sz w:val="24"/>
        </w:rPr>
        <w:t>本系</w:t>
      </w:r>
      <w:r w:rsidRPr="00AA56DE">
        <w:rPr>
          <w:rFonts w:ascii="宋体" w:eastAsia="宋体" w:hAnsi="宋体"/>
          <w:color w:val="FF0000"/>
          <w:sz w:val="24"/>
          <w:rPrChange w:id="151" w:author="sszhu" w:date="2019-05-03T02:08:00Z">
            <w:rPr>
              <w:rFonts w:ascii="宋体" w:eastAsia="宋体" w:hAnsi="宋体"/>
              <w:sz w:val="24"/>
            </w:rPr>
          </w:rPrChange>
        </w:rPr>
        <w:t>统的运行环境如下：</w:t>
      </w:r>
    </w:p>
    <w:p w:rsidR="00A27496" w:rsidRPr="00AA56DE" w:rsidRDefault="00CC12E5" w:rsidP="00A27496">
      <w:pPr>
        <w:pStyle w:val="a3"/>
        <w:numPr>
          <w:ilvl w:val="0"/>
          <w:numId w:val="1"/>
        </w:numPr>
        <w:spacing w:line="300" w:lineRule="auto"/>
        <w:ind w:firstLineChars="0"/>
        <w:rPr>
          <w:rFonts w:ascii="宋体" w:eastAsia="宋体" w:hAnsi="宋体"/>
          <w:color w:val="FF0000"/>
          <w:sz w:val="24"/>
          <w:rPrChange w:id="152" w:author="sszhu" w:date="2019-05-03T02:08:00Z">
            <w:rPr>
              <w:rFonts w:ascii="宋体" w:eastAsia="宋体" w:hAnsi="宋体"/>
              <w:sz w:val="24"/>
            </w:rPr>
          </w:rPrChange>
        </w:rPr>
      </w:pPr>
      <w:r w:rsidRPr="00AA56DE">
        <w:rPr>
          <w:rFonts w:ascii="宋体" w:eastAsia="宋体" w:hAnsi="宋体"/>
          <w:color w:val="FF0000"/>
          <w:sz w:val="24"/>
          <w:rPrChange w:id="153" w:author="sszhu" w:date="2019-05-03T02:08:00Z">
            <w:rPr>
              <w:rFonts w:ascii="宋体" w:eastAsia="宋体" w:hAnsi="宋体"/>
              <w:sz w:val="24"/>
            </w:rPr>
          </w:rPrChange>
        </w:rPr>
        <w:t>操作系统：macOS Mojave 版本10.14.4</w:t>
      </w:r>
    </w:p>
    <w:p w:rsidR="00A27496" w:rsidRPr="00AA56DE" w:rsidRDefault="00CC12E5" w:rsidP="00A27496">
      <w:pPr>
        <w:pStyle w:val="a3"/>
        <w:numPr>
          <w:ilvl w:val="0"/>
          <w:numId w:val="1"/>
        </w:numPr>
        <w:spacing w:line="300" w:lineRule="auto"/>
        <w:ind w:firstLineChars="0"/>
        <w:rPr>
          <w:rFonts w:ascii="宋体" w:eastAsia="宋体" w:hAnsi="宋体"/>
          <w:color w:val="FF0000"/>
          <w:sz w:val="24"/>
          <w:rPrChange w:id="154" w:author="sszhu" w:date="2019-05-03T02:08:00Z">
            <w:rPr>
              <w:rFonts w:ascii="宋体" w:eastAsia="宋体" w:hAnsi="宋体"/>
              <w:sz w:val="24"/>
            </w:rPr>
          </w:rPrChange>
        </w:rPr>
      </w:pPr>
      <w:r w:rsidRPr="00AA56DE">
        <w:rPr>
          <w:rFonts w:ascii="宋体" w:eastAsia="宋体" w:hAnsi="宋体"/>
          <w:color w:val="FF0000"/>
          <w:sz w:val="24"/>
          <w:rPrChange w:id="155" w:author="sszhu" w:date="2019-05-03T02:08:00Z">
            <w:rPr>
              <w:rFonts w:ascii="宋体" w:eastAsia="宋体" w:hAnsi="宋体"/>
              <w:sz w:val="24"/>
            </w:rPr>
          </w:rPrChange>
        </w:rPr>
        <w:t>处理器：2.2 GHz Intel Core i7</w:t>
      </w:r>
    </w:p>
    <w:p w:rsidR="00A27496" w:rsidRPr="00AA56DE" w:rsidRDefault="00CC12E5" w:rsidP="00A27496">
      <w:pPr>
        <w:pStyle w:val="a3"/>
        <w:numPr>
          <w:ilvl w:val="0"/>
          <w:numId w:val="1"/>
        </w:numPr>
        <w:spacing w:line="300" w:lineRule="auto"/>
        <w:ind w:firstLineChars="0"/>
        <w:rPr>
          <w:rFonts w:ascii="宋体" w:eastAsia="宋体" w:hAnsi="宋体"/>
          <w:color w:val="FF0000"/>
          <w:sz w:val="24"/>
          <w:rPrChange w:id="156" w:author="sszhu" w:date="2019-05-03T02:08:00Z">
            <w:rPr>
              <w:rFonts w:ascii="宋体" w:eastAsia="宋体" w:hAnsi="宋体"/>
              <w:sz w:val="24"/>
            </w:rPr>
          </w:rPrChange>
        </w:rPr>
      </w:pPr>
      <w:r w:rsidRPr="00AA56DE">
        <w:rPr>
          <w:rFonts w:ascii="宋体" w:eastAsia="宋体" w:hAnsi="宋体"/>
          <w:color w:val="FF0000"/>
          <w:sz w:val="24"/>
          <w:rPrChange w:id="157" w:author="sszhu" w:date="2019-05-03T02:08:00Z">
            <w:rPr>
              <w:rFonts w:ascii="宋体" w:eastAsia="宋体" w:hAnsi="宋体"/>
              <w:sz w:val="24"/>
            </w:rPr>
          </w:rPrChange>
        </w:rPr>
        <w:lastRenderedPageBreak/>
        <w:t>内存：16GB 2400 MHz DDR4</w:t>
      </w:r>
    </w:p>
    <w:p w:rsidR="00A27496" w:rsidRPr="00AA56DE" w:rsidRDefault="00CC12E5" w:rsidP="00A27496">
      <w:pPr>
        <w:pStyle w:val="a3"/>
        <w:numPr>
          <w:ilvl w:val="0"/>
          <w:numId w:val="1"/>
        </w:numPr>
        <w:spacing w:line="300" w:lineRule="auto"/>
        <w:ind w:firstLineChars="0"/>
        <w:rPr>
          <w:rFonts w:ascii="宋体" w:eastAsia="宋体" w:hAnsi="宋体"/>
          <w:color w:val="FF0000"/>
          <w:sz w:val="24"/>
          <w:rPrChange w:id="158" w:author="sszhu" w:date="2019-05-03T02:08:00Z">
            <w:rPr>
              <w:rFonts w:ascii="宋体" w:eastAsia="宋体" w:hAnsi="宋体"/>
              <w:sz w:val="24"/>
            </w:rPr>
          </w:rPrChange>
        </w:rPr>
      </w:pPr>
      <w:r w:rsidRPr="00AA56DE">
        <w:rPr>
          <w:rFonts w:ascii="宋体" w:eastAsia="宋体" w:hAnsi="宋体"/>
          <w:color w:val="FF0000"/>
          <w:sz w:val="24"/>
          <w:rPrChange w:id="159" w:author="sszhu" w:date="2019-05-03T02:08:00Z">
            <w:rPr>
              <w:rFonts w:ascii="宋体" w:eastAsia="宋体" w:hAnsi="宋体"/>
              <w:sz w:val="24"/>
            </w:rPr>
          </w:rPrChange>
        </w:rPr>
        <w:t>数据库：MongoDB</w:t>
      </w:r>
    </w:p>
    <w:p w:rsidR="00CC12E5" w:rsidRPr="00AA56DE" w:rsidRDefault="00CC12E5" w:rsidP="00A27496">
      <w:pPr>
        <w:pStyle w:val="a3"/>
        <w:numPr>
          <w:ilvl w:val="0"/>
          <w:numId w:val="1"/>
        </w:numPr>
        <w:spacing w:line="300" w:lineRule="auto"/>
        <w:ind w:firstLineChars="0"/>
        <w:rPr>
          <w:rFonts w:ascii="宋体" w:eastAsia="宋体" w:hAnsi="宋体"/>
          <w:color w:val="FF0000"/>
          <w:sz w:val="24"/>
          <w:rPrChange w:id="160" w:author="sszhu" w:date="2019-05-03T02:08:00Z">
            <w:rPr>
              <w:rFonts w:ascii="宋体" w:eastAsia="宋体" w:hAnsi="宋体"/>
              <w:sz w:val="24"/>
            </w:rPr>
          </w:rPrChange>
        </w:rPr>
      </w:pPr>
      <w:r w:rsidRPr="00AA56DE">
        <w:rPr>
          <w:rFonts w:ascii="宋体" w:eastAsia="宋体" w:hAnsi="宋体"/>
          <w:color w:val="FF0000"/>
          <w:sz w:val="24"/>
          <w:rPrChange w:id="161" w:author="sszhu" w:date="2019-05-03T02:08:00Z">
            <w:rPr>
              <w:rFonts w:ascii="宋体" w:eastAsia="宋体" w:hAnsi="宋体"/>
              <w:sz w:val="24"/>
            </w:rPr>
          </w:rPrChange>
        </w:rPr>
        <w:t>以太坊客户端：Ganache</w:t>
      </w:r>
    </w:p>
    <w:p w:rsidR="008270C3" w:rsidRPr="00AA56DE" w:rsidRDefault="008270C3" w:rsidP="00B451C8">
      <w:pPr>
        <w:spacing w:line="300" w:lineRule="auto"/>
        <w:rPr>
          <w:rFonts w:ascii="宋体" w:eastAsia="宋体" w:hAnsi="宋体"/>
          <w:color w:val="FF0000"/>
          <w:sz w:val="24"/>
          <w:rPrChange w:id="162" w:author="sszhu" w:date="2019-05-03T02:08:00Z">
            <w:rPr>
              <w:rFonts w:ascii="宋体" w:eastAsia="宋体" w:hAnsi="宋体"/>
              <w:sz w:val="24"/>
            </w:rPr>
          </w:rPrChange>
        </w:rPr>
      </w:pPr>
    </w:p>
    <w:p w:rsidR="00CC12E5" w:rsidRPr="00A31747" w:rsidRDefault="008270C3" w:rsidP="008270C3">
      <w:pPr>
        <w:pStyle w:val="2"/>
        <w:rPr>
          <w:rFonts w:ascii="黑体" w:eastAsia="黑体" w:hAnsi="黑体"/>
          <w:b w:val="0"/>
          <w:sz w:val="30"/>
          <w:szCs w:val="30"/>
        </w:rPr>
      </w:pPr>
      <w:bookmarkStart w:id="163" w:name="_Toc7076883"/>
      <w:bookmarkStart w:id="164" w:name="_Toc7216638"/>
      <w:bookmarkStart w:id="165"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163"/>
      <w:bookmarkEnd w:id="164"/>
      <w:bookmarkEnd w:id="165"/>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66" w:name="OLE_LINK30"/>
      <w:bookmarkStart w:id="167"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66"/>
    <w:bookmarkEnd w:id="167"/>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68" w:name="_Toc7076884"/>
      <w:bookmarkStart w:id="169" w:name="_Toc7216639"/>
      <w:bookmarkStart w:id="170"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71" w:name="OLE_LINK49"/>
      <w:bookmarkStart w:id="172" w:name="OLE_LINK50"/>
      <w:r w:rsidR="00CC12E5" w:rsidRPr="00321D33">
        <w:rPr>
          <w:rFonts w:ascii="黑体" w:eastAsia="黑体" w:hAnsi="黑体"/>
          <w:b w:val="0"/>
          <w:sz w:val="28"/>
          <w:szCs w:val="28"/>
        </w:rPr>
        <w:t>Solidity</w:t>
      </w:r>
      <w:bookmarkEnd w:id="168"/>
      <w:bookmarkEnd w:id="169"/>
      <w:bookmarkEnd w:id="170"/>
      <w:bookmarkEnd w:id="171"/>
      <w:bookmarkEnd w:id="172"/>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73" w:name="_Toc7216640"/>
      <w:bookmarkStart w:id="174" w:name="_Toc7425770"/>
      <w:proofErr w:type="gramStart"/>
      <w:r w:rsidRPr="00321D33">
        <w:rPr>
          <w:rFonts w:ascii="黑体" w:eastAsia="黑体" w:hAnsi="黑体"/>
          <w:b w:val="0"/>
          <w:sz w:val="28"/>
          <w:szCs w:val="28"/>
        </w:rPr>
        <w:t>4.4.2</w:t>
      </w:r>
      <w:r w:rsidR="00960D69">
        <w:rPr>
          <w:rFonts w:ascii="黑体" w:eastAsia="黑体" w:hAnsi="黑体"/>
          <w:b w:val="0"/>
          <w:sz w:val="28"/>
          <w:szCs w:val="28"/>
        </w:rPr>
        <w:t xml:space="preserve"> </w:t>
      </w:r>
      <w:ins w:id="175" w:author="sszhu" w:date="2019-05-03T02:08:00Z">
        <w:r w:rsidR="00AA56DE">
          <w:rPr>
            <w:rFonts w:ascii="黑体" w:eastAsia="黑体" w:hAnsi="黑体"/>
            <w:b w:val="0"/>
            <w:sz w:val="28"/>
            <w:szCs w:val="28"/>
          </w:rPr>
          <w:t xml:space="preserve"> </w:t>
        </w:r>
      </w:ins>
      <w:r w:rsidRPr="00321D33">
        <w:rPr>
          <w:rFonts w:ascii="黑体" w:eastAsia="黑体" w:hAnsi="黑体"/>
          <w:b w:val="0"/>
          <w:sz w:val="28"/>
          <w:szCs w:val="28"/>
        </w:rPr>
        <w:t>Swift</w:t>
      </w:r>
      <w:bookmarkEnd w:id="173"/>
      <w:bookmarkEnd w:id="174"/>
      <w:proofErr w:type="gramEnd"/>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76" w:name="OLE_LINK34"/>
      <w:bookmarkStart w:id="177" w:name="OLE_LINK35"/>
      <w:bookmarkStart w:id="178" w:name="OLE_LINK32"/>
      <w:bookmarkStart w:id="179" w:name="OLE_LINK33"/>
      <w:r w:rsidR="009C4680">
        <w:rPr>
          <w:rFonts w:ascii="宋体" w:eastAsia="宋体" w:hAnsi="宋体" w:hint="eastAsia"/>
          <w:sz w:val="24"/>
        </w:rPr>
        <w:t>Sw</w:t>
      </w:r>
      <w:r w:rsidR="009C4680">
        <w:rPr>
          <w:rFonts w:ascii="宋体" w:eastAsia="宋体" w:hAnsi="宋体"/>
          <w:sz w:val="24"/>
        </w:rPr>
        <w:t>ift</w:t>
      </w:r>
      <w:bookmarkEnd w:id="176"/>
      <w:bookmarkEnd w:id="177"/>
      <w:bookmarkEnd w:id="178"/>
      <w:bookmarkEnd w:id="179"/>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80" w:name="OLE_LINK3"/>
      <w:bookmarkStart w:id="181" w:name="OLE_LINK4"/>
      <w:r w:rsidR="000326C1">
        <w:rPr>
          <w:rFonts w:ascii="宋体" w:eastAsia="宋体" w:hAnsi="宋体" w:hint="eastAsia"/>
          <w:sz w:val="24"/>
        </w:rPr>
        <w:t>S</w:t>
      </w:r>
      <w:r w:rsidR="000326C1">
        <w:rPr>
          <w:rFonts w:ascii="宋体" w:eastAsia="宋体" w:hAnsi="宋体"/>
          <w:sz w:val="24"/>
        </w:rPr>
        <w:t>wift</w:t>
      </w:r>
      <w:bookmarkEnd w:id="180"/>
      <w:bookmarkEnd w:id="181"/>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82" w:name="_Toc7076887"/>
      <w:bookmarkStart w:id="183" w:name="_Toc7216641"/>
      <w:bookmarkStart w:id="184"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82"/>
      <w:bookmarkEnd w:id="183"/>
      <w:bookmarkEnd w:id="184"/>
    </w:p>
    <w:p w:rsidR="00CC12E5" w:rsidRPr="00B451C8" w:rsidRDefault="00CC12E5" w:rsidP="00E72798">
      <w:pPr>
        <w:spacing w:line="300" w:lineRule="auto"/>
        <w:ind w:firstLine="420"/>
        <w:rPr>
          <w:rFonts w:ascii="宋体" w:eastAsia="宋体" w:hAnsi="宋体"/>
          <w:sz w:val="24"/>
        </w:rPr>
      </w:pPr>
      <w:bookmarkStart w:id="185" w:name="OLE_LINK5"/>
      <w:bookmarkStart w:id="186" w:name="OLE_LINK6"/>
      <w:r w:rsidRPr="00B451C8">
        <w:rPr>
          <w:rFonts w:ascii="宋体" w:eastAsia="宋体" w:hAnsi="宋体"/>
          <w:sz w:val="24"/>
        </w:rPr>
        <w:t>Ganache</w:t>
      </w:r>
      <w:bookmarkEnd w:id="185"/>
      <w:bookmarkEnd w:id="186"/>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87" w:name="_Toc7076888"/>
      <w:bookmarkStart w:id="188" w:name="_Toc7216642"/>
      <w:bookmarkStart w:id="189"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87"/>
      <w:bookmarkEnd w:id="188"/>
      <w:bookmarkEnd w:id="189"/>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90" w:name="_Toc7425773"/>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90"/>
    </w:p>
    <w:p w:rsidR="00F433C7" w:rsidRPr="00AA56DE" w:rsidRDefault="00F433C7" w:rsidP="00F433C7">
      <w:pPr>
        <w:spacing w:line="300" w:lineRule="auto"/>
        <w:rPr>
          <w:rFonts w:ascii="Times New Roman" w:eastAsia="宋体" w:hAnsi="Times New Roman" w:cs="Times New Roman"/>
          <w:color w:val="FF0000"/>
          <w:sz w:val="24"/>
          <w:szCs w:val="21"/>
          <w:rPrChange w:id="191" w:author="sszhu" w:date="2019-05-03T02:09:00Z">
            <w:rPr>
              <w:rFonts w:ascii="Times New Roman" w:eastAsia="宋体" w:hAnsi="Times New Roman" w:cs="Times New Roman"/>
              <w:sz w:val="24"/>
              <w:szCs w:val="21"/>
            </w:rPr>
          </w:rPrChange>
        </w:rPr>
      </w:pPr>
      <w:r>
        <w:rPr>
          <w:rFonts w:ascii="Times New Roman" w:eastAsia="宋体" w:hAnsi="Times New Roman" w:cs="Times New Roman" w:hint="eastAsia"/>
          <w:sz w:val="24"/>
          <w:szCs w:val="21"/>
        </w:rPr>
        <w:t>系统后台涉及到两张数据库表，分别是患者信息表和病历</w:t>
      </w:r>
      <w:r w:rsidRPr="00AA56DE">
        <w:rPr>
          <w:rFonts w:ascii="Times New Roman" w:eastAsia="宋体" w:hAnsi="Times New Roman" w:cs="Times New Roman" w:hint="eastAsia"/>
          <w:color w:val="FF0000"/>
          <w:sz w:val="24"/>
          <w:szCs w:val="21"/>
          <w:rPrChange w:id="192" w:author="sszhu" w:date="2019-05-03T02:09:00Z">
            <w:rPr>
              <w:rFonts w:ascii="Times New Roman" w:eastAsia="宋体" w:hAnsi="Times New Roman" w:cs="Times New Roman" w:hint="eastAsia"/>
              <w:sz w:val="24"/>
              <w:szCs w:val="21"/>
            </w:rPr>
          </w:rPrChange>
        </w:rPr>
        <w:t>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93" w:name="_Toc7076889"/>
      <w:bookmarkStart w:id="194" w:name="_Toc7216643"/>
      <w:bookmarkStart w:id="195"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93"/>
      <w:bookmarkEnd w:id="194"/>
      <w:bookmarkEnd w:id="195"/>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96"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96"/>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97"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97"/>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98" w:name="_Toc7216644"/>
      <w:bookmarkStart w:id="199"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98"/>
      <w:bookmarkEnd w:id="199"/>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200" w:name="_Toc7216645"/>
      <w:bookmarkStart w:id="201"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200"/>
      <w:bookmarkEnd w:id="20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202" w:name="_Toc7216646"/>
      <w:bookmarkStart w:id="203"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202"/>
      <w:bookmarkEnd w:id="203"/>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204" w:name="_Toc7216647"/>
      <w:bookmarkStart w:id="205"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204"/>
      <w:bookmarkEnd w:id="205"/>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206" w:name="_Toc7216648"/>
      <w:bookmarkStart w:id="207"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206"/>
      <w:bookmarkEnd w:id="207"/>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208" w:name="_Toc7216649"/>
      <w:bookmarkStart w:id="209"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208"/>
      <w:bookmarkEnd w:id="209"/>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210"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210"/>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211" w:name="_Toc7076890"/>
      <w:bookmarkStart w:id="212" w:name="_Toc7216650"/>
      <w:bookmarkStart w:id="213" w:name="_Toc7425784"/>
      <w:r w:rsidRPr="002854F4">
        <w:rPr>
          <w:rFonts w:ascii="黑体" w:eastAsia="黑体" w:hAnsi="黑体" w:hint="eastAsia"/>
          <w:b w:val="0"/>
          <w:sz w:val="32"/>
          <w:szCs w:val="32"/>
        </w:rPr>
        <w:t>5</w:t>
      </w:r>
      <w:r w:rsidRPr="002854F4">
        <w:rPr>
          <w:rFonts w:ascii="黑体" w:eastAsia="黑体" w:hAnsi="黑体"/>
          <w:b w:val="0"/>
          <w:sz w:val="32"/>
          <w:szCs w:val="32"/>
        </w:rPr>
        <w:t>.</w:t>
      </w:r>
      <w:ins w:id="214" w:author="sszhu" w:date="2019-05-03T02:09:00Z">
        <w:r w:rsidR="00AA56DE">
          <w:rPr>
            <w:rFonts w:ascii="黑体" w:eastAsia="黑体" w:hAnsi="黑体"/>
            <w:b w:val="0"/>
            <w:sz w:val="32"/>
            <w:szCs w:val="32"/>
          </w:rPr>
          <w:t xml:space="preserve"> </w:t>
        </w:r>
      </w:ins>
      <w:r w:rsidR="00CC12E5" w:rsidRPr="002854F4">
        <w:rPr>
          <w:rFonts w:ascii="黑体" w:eastAsia="黑体" w:hAnsi="黑体"/>
          <w:b w:val="0"/>
          <w:sz w:val="32"/>
          <w:szCs w:val="32"/>
        </w:rPr>
        <w:t>问题与解决办法</w:t>
      </w:r>
      <w:bookmarkEnd w:id="211"/>
      <w:bookmarkEnd w:id="212"/>
      <w:bookmarkEnd w:id="213"/>
    </w:p>
    <w:p w:rsidR="00CC12E5" w:rsidRPr="002854F4" w:rsidRDefault="008074B2" w:rsidP="00370AFB">
      <w:pPr>
        <w:pStyle w:val="2"/>
        <w:jc w:val="left"/>
        <w:rPr>
          <w:rFonts w:ascii="黑体" w:eastAsia="黑体" w:hAnsi="黑体"/>
          <w:b w:val="0"/>
          <w:sz w:val="30"/>
          <w:szCs w:val="30"/>
        </w:rPr>
      </w:pPr>
      <w:bookmarkStart w:id="215" w:name="_Toc7076891"/>
      <w:bookmarkStart w:id="216" w:name="_Toc7216651"/>
      <w:bookmarkStart w:id="217"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215"/>
      <w:bookmarkEnd w:id="216"/>
      <w:bookmarkEnd w:id="21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218" w:name="_Toc7076892"/>
      <w:bookmarkStart w:id="219" w:name="_Toc7216652"/>
      <w:bookmarkStart w:id="220" w:name="_Toc7425786"/>
      <w:r w:rsidRPr="002854F4">
        <w:rPr>
          <w:rFonts w:ascii="黑体" w:eastAsia="黑体" w:hAnsi="黑体" w:hint="eastAsia"/>
          <w:b w:val="0"/>
          <w:sz w:val="30"/>
          <w:szCs w:val="30"/>
        </w:rPr>
        <w:t>5</w:t>
      </w:r>
      <w:r w:rsidRPr="002854F4">
        <w:rPr>
          <w:rFonts w:ascii="黑体" w:eastAsia="黑体" w:hAnsi="黑体"/>
          <w:b w:val="0"/>
          <w:sz w:val="30"/>
          <w:szCs w:val="30"/>
        </w:rPr>
        <w:t>.2</w:t>
      </w:r>
      <w:ins w:id="221" w:author="sszhu" w:date="2019-05-03T02:09:00Z">
        <w:r w:rsidR="00AA56DE">
          <w:rPr>
            <w:rFonts w:ascii="黑体" w:eastAsia="黑体" w:hAnsi="黑体"/>
            <w:b w:val="0"/>
            <w:sz w:val="30"/>
            <w:szCs w:val="30"/>
          </w:rPr>
          <w:t xml:space="preserve"> </w:t>
        </w:r>
      </w:ins>
      <w:r w:rsidR="00CC12E5" w:rsidRPr="002854F4">
        <w:rPr>
          <w:rFonts w:ascii="黑体" w:eastAsia="黑体" w:hAnsi="黑体"/>
          <w:b w:val="0"/>
          <w:sz w:val="30"/>
          <w:szCs w:val="30"/>
        </w:rPr>
        <w:t>解决办法</w:t>
      </w:r>
      <w:bookmarkEnd w:id="218"/>
      <w:bookmarkEnd w:id="219"/>
      <w:bookmarkEnd w:id="22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222" w:name="_Toc7076893"/>
      <w:bookmarkStart w:id="223" w:name="_Toc7216653"/>
      <w:bookmarkStart w:id="224" w:name="_Toc7425787"/>
      <w:r w:rsidRPr="002854F4">
        <w:rPr>
          <w:rFonts w:ascii="黑体" w:eastAsia="黑体" w:hAnsi="黑体" w:hint="eastAsia"/>
          <w:b w:val="0"/>
          <w:sz w:val="30"/>
          <w:szCs w:val="30"/>
        </w:rPr>
        <w:t>5</w:t>
      </w:r>
      <w:r w:rsidRPr="002854F4">
        <w:rPr>
          <w:rFonts w:ascii="黑体" w:eastAsia="黑体" w:hAnsi="黑体"/>
          <w:b w:val="0"/>
          <w:sz w:val="30"/>
          <w:szCs w:val="30"/>
        </w:rPr>
        <w:t>.3</w:t>
      </w:r>
      <w:ins w:id="225" w:author="sszhu" w:date="2019-05-03T02:09:00Z">
        <w:r w:rsidR="00AA56DE">
          <w:rPr>
            <w:rFonts w:ascii="黑体" w:eastAsia="黑体" w:hAnsi="黑体"/>
            <w:b w:val="0"/>
            <w:sz w:val="30"/>
            <w:szCs w:val="30"/>
          </w:rPr>
          <w:t xml:space="preserve"> </w:t>
        </w:r>
      </w:ins>
      <w:r w:rsidR="00CC12E5" w:rsidRPr="002854F4">
        <w:rPr>
          <w:rFonts w:ascii="黑体" w:eastAsia="黑体" w:hAnsi="黑体"/>
          <w:b w:val="0"/>
          <w:sz w:val="30"/>
          <w:szCs w:val="30"/>
        </w:rPr>
        <w:t>开发技巧</w:t>
      </w:r>
      <w:bookmarkEnd w:id="222"/>
      <w:bookmarkEnd w:id="223"/>
      <w:bookmarkEnd w:id="224"/>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226" w:name="_Toc7076894"/>
      <w:bookmarkStart w:id="227" w:name="_Toc7216654"/>
      <w:bookmarkStart w:id="228"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ins w:id="229" w:author="sszhu" w:date="2019-05-03T02:09:00Z">
        <w:r w:rsidR="00AA56DE">
          <w:rPr>
            <w:rFonts w:ascii="黑体" w:eastAsia="黑体" w:hAnsi="黑体"/>
            <w:b w:val="0"/>
            <w:sz w:val="32"/>
            <w:szCs w:val="32"/>
          </w:rPr>
          <w:t xml:space="preserve"> </w:t>
        </w:r>
      </w:ins>
      <w:r w:rsidR="00CC12E5" w:rsidRPr="00F018B7">
        <w:rPr>
          <w:rFonts w:ascii="黑体" w:eastAsia="黑体" w:hAnsi="黑体"/>
          <w:b w:val="0"/>
          <w:sz w:val="32"/>
          <w:szCs w:val="32"/>
        </w:rPr>
        <w:t>总结与展望</w:t>
      </w:r>
      <w:bookmarkEnd w:id="226"/>
      <w:bookmarkEnd w:id="227"/>
      <w:bookmarkEnd w:id="228"/>
    </w:p>
    <w:p w:rsidR="00CC12E5" w:rsidRPr="00504DB9" w:rsidRDefault="007C4104" w:rsidP="007C4104">
      <w:pPr>
        <w:pStyle w:val="2"/>
        <w:rPr>
          <w:rFonts w:ascii="黑体" w:eastAsia="黑体" w:hAnsi="黑体"/>
          <w:b w:val="0"/>
          <w:sz w:val="30"/>
          <w:szCs w:val="30"/>
        </w:rPr>
      </w:pPr>
      <w:bookmarkStart w:id="230" w:name="_Toc7076895"/>
      <w:bookmarkStart w:id="231" w:name="_Toc7216655"/>
      <w:bookmarkStart w:id="232"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230"/>
      <w:bookmarkEnd w:id="231"/>
      <w:bookmarkEnd w:id="232"/>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233" w:name="_Toc7076896"/>
      <w:bookmarkStart w:id="234" w:name="_Toc7216656"/>
      <w:bookmarkStart w:id="235" w:name="_Toc7425790"/>
      <w:r w:rsidRPr="00E3504F">
        <w:rPr>
          <w:rFonts w:ascii="黑体" w:eastAsia="黑体" w:hAnsi="黑体" w:hint="eastAsia"/>
          <w:b w:val="0"/>
          <w:sz w:val="30"/>
          <w:szCs w:val="30"/>
        </w:rPr>
        <w:t>6</w:t>
      </w:r>
      <w:r w:rsidRPr="00E3504F">
        <w:rPr>
          <w:rFonts w:ascii="黑体" w:eastAsia="黑体" w:hAnsi="黑体"/>
          <w:b w:val="0"/>
          <w:sz w:val="30"/>
          <w:szCs w:val="30"/>
        </w:rPr>
        <w:t>.2</w:t>
      </w:r>
      <w:ins w:id="236" w:author="sszhu" w:date="2019-05-03T02:10:00Z">
        <w:r w:rsidR="00AA56DE">
          <w:rPr>
            <w:rFonts w:ascii="黑体" w:eastAsia="黑体" w:hAnsi="黑体"/>
            <w:b w:val="0"/>
            <w:sz w:val="30"/>
            <w:szCs w:val="30"/>
          </w:rPr>
          <w:t xml:space="preserve"> </w:t>
        </w:r>
      </w:ins>
      <w:r w:rsidR="00CC12E5" w:rsidRPr="00E3504F">
        <w:rPr>
          <w:rFonts w:ascii="黑体" w:eastAsia="黑体" w:hAnsi="黑体"/>
          <w:b w:val="0"/>
          <w:sz w:val="30"/>
          <w:szCs w:val="30"/>
        </w:rPr>
        <w:t>展望</w:t>
      </w:r>
      <w:bookmarkEnd w:id="233"/>
      <w:bookmarkEnd w:id="234"/>
      <w:bookmarkEnd w:id="235"/>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237" w:name="_Toc7076897"/>
      <w:bookmarkStart w:id="238" w:name="_Toc7216657"/>
      <w:bookmarkStart w:id="239" w:name="_Toc7425791"/>
      <w:r w:rsidRPr="00B56285">
        <w:rPr>
          <w:rFonts w:ascii="黑体" w:eastAsia="黑体" w:hAnsi="黑体" w:hint="eastAsia"/>
          <w:b w:val="0"/>
          <w:sz w:val="30"/>
          <w:szCs w:val="30"/>
        </w:rPr>
        <w:t>6</w:t>
      </w:r>
      <w:r w:rsidRPr="00B56285">
        <w:rPr>
          <w:rFonts w:ascii="黑体" w:eastAsia="黑体" w:hAnsi="黑体"/>
          <w:b w:val="0"/>
          <w:sz w:val="30"/>
          <w:szCs w:val="30"/>
        </w:rPr>
        <w:t>.3</w:t>
      </w:r>
      <w:ins w:id="240" w:author="sszhu" w:date="2019-05-03T02:10:00Z">
        <w:r w:rsidR="00AA56DE">
          <w:rPr>
            <w:rFonts w:ascii="黑体" w:eastAsia="黑体" w:hAnsi="黑体"/>
            <w:b w:val="0"/>
            <w:sz w:val="30"/>
            <w:szCs w:val="30"/>
          </w:rPr>
          <w:t xml:space="preserve"> </w:t>
        </w:r>
      </w:ins>
      <w:r w:rsidR="00CC12E5" w:rsidRPr="00B56285">
        <w:rPr>
          <w:rFonts w:ascii="黑体" w:eastAsia="黑体" w:hAnsi="黑体"/>
          <w:b w:val="0"/>
          <w:sz w:val="30"/>
          <w:szCs w:val="30"/>
        </w:rPr>
        <w:t>致谢</w:t>
      </w:r>
      <w:bookmarkEnd w:id="237"/>
      <w:bookmarkEnd w:id="238"/>
      <w:bookmarkEnd w:id="239"/>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AA56DE" w:rsidRDefault="00CC12E5" w:rsidP="00CC12E5">
      <w:pPr>
        <w:rPr>
          <w:rFonts w:ascii="黑体" w:eastAsia="黑体" w:hAnsi="黑体"/>
          <w:color w:val="FF0000"/>
          <w:sz w:val="24"/>
          <w:rPrChange w:id="241" w:author="sszhu" w:date="2019-05-03T02:10:00Z">
            <w:rPr>
              <w:rFonts w:ascii="黑体" w:eastAsia="黑体" w:hAnsi="黑体"/>
              <w:sz w:val="24"/>
            </w:rPr>
          </w:rPrChange>
        </w:rPr>
      </w:pPr>
      <w:bookmarkStart w:id="242" w:name="_GoBack"/>
      <w:r w:rsidRPr="00AA56DE">
        <w:rPr>
          <w:rFonts w:ascii="黑体" w:eastAsia="黑体" w:hAnsi="黑体"/>
          <w:color w:val="FF0000"/>
          <w:sz w:val="24"/>
          <w:rPrChange w:id="243" w:author="sszhu" w:date="2019-05-03T02:10:00Z">
            <w:rPr>
              <w:rFonts w:ascii="黑体" w:eastAsia="黑体" w:hAnsi="黑体"/>
              <w:sz w:val="24"/>
            </w:rPr>
          </w:rPrChange>
        </w:rPr>
        <w:t>参考文献</w:t>
      </w:r>
      <w:r w:rsidR="009263CA" w:rsidRPr="00AA56DE">
        <w:rPr>
          <w:rFonts w:ascii="黑体" w:eastAsia="黑体" w:hAnsi="黑体" w:hint="eastAsia"/>
          <w:color w:val="FF0000"/>
          <w:sz w:val="24"/>
          <w:rPrChange w:id="244" w:author="sszhu" w:date="2019-05-03T02:10:00Z">
            <w:rPr>
              <w:rFonts w:ascii="黑体" w:eastAsia="黑体" w:hAnsi="黑体" w:hint="eastAsia"/>
              <w:sz w:val="24"/>
            </w:rPr>
          </w:rPrChange>
        </w:rPr>
        <w:t>：</w:t>
      </w:r>
    </w:p>
    <w:p w:rsidR="00D61078" w:rsidRPr="00AA56DE" w:rsidRDefault="00D61078" w:rsidP="00CC12E5">
      <w:pPr>
        <w:rPr>
          <w:rFonts w:ascii="宋体" w:eastAsia="宋体" w:hAnsi="宋体"/>
          <w:color w:val="FF0000"/>
          <w:sz w:val="18"/>
          <w:szCs w:val="18"/>
          <w:rPrChange w:id="245" w:author="sszhu" w:date="2019-05-03T02:10:00Z">
            <w:rPr>
              <w:rFonts w:ascii="宋体" w:eastAsia="宋体" w:hAnsi="宋体"/>
              <w:sz w:val="18"/>
              <w:szCs w:val="18"/>
            </w:rPr>
          </w:rPrChange>
        </w:rPr>
      </w:pPr>
    </w:p>
    <w:p w:rsidR="00CC12E5" w:rsidRPr="00AA56DE" w:rsidRDefault="00CC12E5" w:rsidP="00CC12E5">
      <w:pPr>
        <w:rPr>
          <w:rFonts w:ascii="宋体" w:eastAsia="宋体" w:hAnsi="宋体"/>
          <w:color w:val="FF0000"/>
          <w:sz w:val="18"/>
          <w:szCs w:val="18"/>
          <w:rPrChange w:id="246" w:author="sszhu" w:date="2019-05-03T02:10:00Z">
            <w:rPr>
              <w:rFonts w:ascii="宋体" w:eastAsia="宋体" w:hAnsi="宋体"/>
              <w:sz w:val="18"/>
              <w:szCs w:val="18"/>
            </w:rPr>
          </w:rPrChange>
        </w:rPr>
      </w:pPr>
      <w:r w:rsidRPr="00AA56DE">
        <w:rPr>
          <w:rFonts w:ascii="宋体" w:eastAsia="宋体" w:hAnsi="宋体"/>
          <w:color w:val="FF0000"/>
          <w:sz w:val="18"/>
          <w:szCs w:val="18"/>
          <w:rPrChange w:id="247" w:author="sszhu" w:date="2019-05-03T02:10:00Z">
            <w:rPr>
              <w:rFonts w:ascii="宋体" w:eastAsia="宋体" w:hAnsi="宋体"/>
              <w:sz w:val="18"/>
              <w:szCs w:val="18"/>
            </w:rPr>
          </w:rPrChange>
        </w:rPr>
        <w:t>[1]梅颖. 安全存储医疗记录的区块链方法研究[J]. 江西师范大学学报(自然科学版)，2017，41(5):484-490.</w:t>
      </w:r>
    </w:p>
    <w:p w:rsidR="00CC12E5" w:rsidRPr="00AA56DE" w:rsidRDefault="00CC12E5" w:rsidP="00CC12E5">
      <w:pPr>
        <w:rPr>
          <w:rFonts w:ascii="宋体" w:eastAsia="宋体" w:hAnsi="宋体"/>
          <w:color w:val="FF0000"/>
          <w:sz w:val="18"/>
          <w:szCs w:val="18"/>
          <w:rPrChange w:id="248" w:author="sszhu" w:date="2019-05-03T02:10:00Z">
            <w:rPr>
              <w:rFonts w:ascii="宋体" w:eastAsia="宋体" w:hAnsi="宋体"/>
              <w:sz w:val="18"/>
              <w:szCs w:val="18"/>
            </w:rPr>
          </w:rPrChange>
        </w:rPr>
      </w:pPr>
      <w:r w:rsidRPr="00AA56DE">
        <w:rPr>
          <w:rFonts w:ascii="宋体" w:eastAsia="宋体" w:hAnsi="宋体"/>
          <w:color w:val="FF0000"/>
          <w:sz w:val="18"/>
          <w:szCs w:val="18"/>
          <w:rPrChange w:id="249" w:author="sszhu" w:date="2019-05-03T02:10:00Z">
            <w:rPr>
              <w:rFonts w:ascii="宋体" w:eastAsia="宋体" w:hAnsi="宋体"/>
              <w:sz w:val="18"/>
              <w:szCs w:val="18"/>
            </w:rPr>
          </w:rPrChange>
        </w:rPr>
        <w:t>[2]曹敏姿，张琳琳，毕雪华，赵楷. 个性化(α ，l) - 多 样 性 k - 匿 名 隐 私 保 护 模 型[J]. 计算机科学，2018，45(11).</w:t>
      </w:r>
    </w:p>
    <w:p w:rsidR="00CC12E5" w:rsidRPr="00AA56DE" w:rsidRDefault="00FF194D" w:rsidP="00CC12E5">
      <w:pPr>
        <w:rPr>
          <w:rFonts w:ascii="宋体" w:eastAsia="宋体" w:hAnsi="宋体"/>
          <w:color w:val="FF0000"/>
          <w:sz w:val="18"/>
          <w:szCs w:val="18"/>
          <w:rPrChange w:id="250" w:author="sszhu" w:date="2019-05-03T02:10:00Z">
            <w:rPr>
              <w:rFonts w:ascii="宋体" w:eastAsia="宋体" w:hAnsi="宋体"/>
              <w:sz w:val="18"/>
              <w:szCs w:val="18"/>
            </w:rPr>
          </w:rPrChange>
        </w:rPr>
      </w:pPr>
      <w:r w:rsidRPr="00AA56DE">
        <w:rPr>
          <w:rFonts w:ascii="宋体" w:eastAsia="宋体" w:hAnsi="宋体"/>
          <w:color w:val="FF0000"/>
          <w:sz w:val="18"/>
          <w:szCs w:val="18"/>
          <w:rPrChange w:id="251" w:author="sszhu" w:date="2019-05-03T02:10:00Z">
            <w:rPr>
              <w:rFonts w:ascii="宋体" w:eastAsia="宋体" w:hAnsi="宋体"/>
              <w:sz w:val="18"/>
              <w:szCs w:val="18"/>
            </w:rPr>
          </w:rPrChange>
        </w:rPr>
        <w:t>[3]张亮,刘百祥,张如意,江斌鑫,刘一江.区块链技术综述[J/OL].计算机工程:1-15[2019-04-29].http://kns.cnki.net/kcms/detail/31.1289.TP.20190316.1352.002.html.</w:t>
      </w:r>
    </w:p>
    <w:p w:rsidR="00CC12E5" w:rsidRPr="00AA56DE" w:rsidRDefault="00CC12E5" w:rsidP="00CC12E5">
      <w:pPr>
        <w:rPr>
          <w:rFonts w:ascii="宋体" w:eastAsia="宋体" w:hAnsi="宋体"/>
          <w:color w:val="FF0000"/>
          <w:sz w:val="18"/>
          <w:szCs w:val="18"/>
          <w:rPrChange w:id="252" w:author="sszhu" w:date="2019-05-03T02:10:00Z">
            <w:rPr>
              <w:rFonts w:ascii="宋体" w:eastAsia="宋体" w:hAnsi="宋体"/>
              <w:sz w:val="18"/>
              <w:szCs w:val="18"/>
            </w:rPr>
          </w:rPrChange>
        </w:rPr>
      </w:pPr>
      <w:r w:rsidRPr="00AA56DE">
        <w:rPr>
          <w:rFonts w:ascii="宋体" w:eastAsia="宋体" w:hAnsi="宋体"/>
          <w:color w:val="FF0000"/>
          <w:sz w:val="18"/>
          <w:szCs w:val="18"/>
          <w:rPrChange w:id="253" w:author="sszhu" w:date="2019-05-03T02:10:00Z">
            <w:rPr>
              <w:rFonts w:ascii="宋体" w:eastAsia="宋体" w:hAnsi="宋体"/>
              <w:sz w:val="18"/>
              <w:szCs w:val="18"/>
            </w:rPr>
          </w:rPrChange>
        </w:rPr>
        <w:t>[4] 赵延红,原宝华,梁军.区块链技术在医疗领域中的应用探讨[J].中国医学教育技术,2018,32(01):1-7.</w:t>
      </w:r>
    </w:p>
    <w:p w:rsidR="00CC12E5" w:rsidRPr="00AA56DE" w:rsidRDefault="00CC12E5" w:rsidP="00CC12E5">
      <w:pPr>
        <w:rPr>
          <w:rFonts w:ascii="宋体" w:eastAsia="宋体" w:hAnsi="宋体"/>
          <w:color w:val="FF0000"/>
          <w:sz w:val="18"/>
          <w:szCs w:val="18"/>
          <w:rPrChange w:id="254" w:author="sszhu" w:date="2019-05-03T02:10:00Z">
            <w:rPr>
              <w:rFonts w:ascii="宋体" w:eastAsia="宋体" w:hAnsi="宋体"/>
              <w:sz w:val="18"/>
              <w:szCs w:val="18"/>
            </w:rPr>
          </w:rPrChange>
        </w:rPr>
      </w:pPr>
      <w:r w:rsidRPr="00AA56DE">
        <w:rPr>
          <w:rFonts w:ascii="宋体" w:eastAsia="宋体" w:hAnsi="宋体"/>
          <w:color w:val="FF0000"/>
          <w:sz w:val="18"/>
          <w:szCs w:val="18"/>
          <w:rPrChange w:id="255" w:author="sszhu" w:date="2019-05-03T02:10:00Z">
            <w:rPr>
              <w:rFonts w:ascii="宋体" w:eastAsia="宋体" w:hAnsi="宋体"/>
              <w:sz w:val="18"/>
              <w:szCs w:val="18"/>
            </w:rPr>
          </w:rPrChange>
        </w:rPr>
        <w:t xml:space="preserve">[5] </w:t>
      </w:r>
      <w:r w:rsidR="00F62A7B" w:rsidRPr="00AA56DE">
        <w:rPr>
          <w:rFonts w:ascii="宋体" w:eastAsia="宋体" w:hAnsi="宋体"/>
          <w:color w:val="FF0000"/>
          <w:sz w:val="18"/>
          <w:szCs w:val="18"/>
          <w:rPrChange w:id="256" w:author="sszhu" w:date="2019-05-03T02:10:00Z">
            <w:rPr>
              <w:rFonts w:ascii="宋体" w:eastAsia="宋体" w:hAnsi="宋体"/>
              <w:sz w:val="18"/>
              <w:szCs w:val="18"/>
            </w:rPr>
          </w:rPrChange>
        </w:rPr>
        <w:t>Nakamoto S. Bitcoin: a peer-to-peer electronic cash system [Online], available: http://bitcoin.org/bitcoin.pdf, June 12, 2016</w:t>
      </w:r>
    </w:p>
    <w:p w:rsidR="00CC12E5" w:rsidRPr="00AA56DE" w:rsidRDefault="00CC12E5" w:rsidP="00CC12E5">
      <w:pPr>
        <w:rPr>
          <w:rFonts w:ascii="宋体" w:eastAsia="宋体" w:hAnsi="宋体"/>
          <w:color w:val="FF0000"/>
          <w:sz w:val="18"/>
          <w:szCs w:val="18"/>
          <w:rPrChange w:id="257" w:author="sszhu" w:date="2019-05-03T02:10:00Z">
            <w:rPr>
              <w:rFonts w:ascii="宋体" w:eastAsia="宋体" w:hAnsi="宋体"/>
              <w:sz w:val="18"/>
              <w:szCs w:val="18"/>
            </w:rPr>
          </w:rPrChange>
        </w:rPr>
      </w:pPr>
      <w:r w:rsidRPr="00AA56DE">
        <w:rPr>
          <w:rFonts w:ascii="宋体" w:eastAsia="宋体" w:hAnsi="宋体"/>
          <w:color w:val="FF0000"/>
          <w:sz w:val="18"/>
          <w:szCs w:val="18"/>
          <w:rPrChange w:id="258" w:author="sszhu" w:date="2019-05-03T02:10:00Z">
            <w:rPr>
              <w:rFonts w:ascii="宋体" w:eastAsia="宋体" w:hAnsi="宋体"/>
              <w:sz w:val="18"/>
              <w:szCs w:val="18"/>
            </w:rPr>
          </w:rPrChange>
        </w:rPr>
        <w:t>[6] 薛腾飞,傅群超,王枞,王新宴.基于区块链的医疗数据共享模型研究[J].自动化学报,2017,43(09):1555-1562.</w:t>
      </w:r>
    </w:p>
    <w:p w:rsidR="00BE0B90" w:rsidRPr="00AA56DE" w:rsidRDefault="00CC12E5" w:rsidP="00CC12E5">
      <w:pPr>
        <w:rPr>
          <w:rFonts w:ascii="宋体" w:eastAsia="宋体" w:hAnsi="宋体"/>
          <w:color w:val="FF0000"/>
          <w:sz w:val="18"/>
          <w:szCs w:val="18"/>
          <w:rPrChange w:id="259" w:author="sszhu" w:date="2019-05-03T02:10:00Z">
            <w:rPr>
              <w:rFonts w:ascii="宋体" w:eastAsia="宋体" w:hAnsi="宋体"/>
              <w:sz w:val="18"/>
              <w:szCs w:val="18"/>
            </w:rPr>
          </w:rPrChange>
        </w:rPr>
      </w:pPr>
      <w:r w:rsidRPr="00AA56DE">
        <w:rPr>
          <w:rFonts w:ascii="宋体" w:eastAsia="宋体" w:hAnsi="宋体"/>
          <w:color w:val="FF0000"/>
          <w:sz w:val="18"/>
          <w:szCs w:val="18"/>
          <w:rPrChange w:id="260" w:author="sszhu" w:date="2019-05-03T02:10:00Z">
            <w:rPr>
              <w:rFonts w:ascii="宋体" w:eastAsia="宋体" w:hAnsi="宋体"/>
              <w:sz w:val="18"/>
              <w:szCs w:val="18"/>
            </w:rPr>
          </w:rPrChange>
        </w:rPr>
        <w:t>[7] 袁勇,王飞跃.区块链技术发展现状与展望[J].自动化学报,2016,42(04):481-494.</w:t>
      </w:r>
    </w:p>
    <w:p w:rsidR="001F29A9" w:rsidRPr="00AA56DE" w:rsidRDefault="001F29A9" w:rsidP="00CC12E5">
      <w:pPr>
        <w:rPr>
          <w:rFonts w:ascii="宋体" w:eastAsia="宋体" w:hAnsi="宋体"/>
          <w:color w:val="FF0000"/>
          <w:sz w:val="18"/>
          <w:szCs w:val="18"/>
          <w:rPrChange w:id="261" w:author="sszhu" w:date="2019-05-03T02:10:00Z">
            <w:rPr>
              <w:rFonts w:ascii="宋体" w:eastAsia="宋体" w:hAnsi="宋体"/>
              <w:sz w:val="18"/>
              <w:szCs w:val="18"/>
            </w:rPr>
          </w:rPrChange>
        </w:rPr>
      </w:pPr>
      <w:r w:rsidRPr="00AA56DE">
        <w:rPr>
          <w:rFonts w:ascii="宋体" w:eastAsia="宋体" w:hAnsi="宋体"/>
          <w:color w:val="FF0000"/>
          <w:sz w:val="18"/>
          <w:szCs w:val="18"/>
          <w:rPrChange w:id="262" w:author="sszhu" w:date="2019-05-03T02:10:00Z">
            <w:rPr>
              <w:rFonts w:ascii="宋体" w:eastAsia="宋体" w:hAnsi="宋体"/>
              <w:sz w:val="18"/>
              <w:szCs w:val="18"/>
            </w:rPr>
          </w:rPrChange>
        </w:rPr>
        <w:t>[8] 邱欣欣,马兆丰,徐明昆.以太坊智能合约安全漏洞分析及对策[J].信息安全与通信保密,2019(02):44-53.</w:t>
      </w:r>
    </w:p>
    <w:p w:rsidR="001F0D73" w:rsidRPr="00AA56DE" w:rsidRDefault="001F0D73" w:rsidP="001F0D73">
      <w:pPr>
        <w:rPr>
          <w:rFonts w:ascii="宋体" w:eastAsia="宋体" w:hAnsi="宋体"/>
          <w:color w:val="FF0000"/>
          <w:sz w:val="18"/>
          <w:szCs w:val="18"/>
          <w:rPrChange w:id="263" w:author="sszhu" w:date="2019-05-03T02:10:00Z">
            <w:rPr>
              <w:rFonts w:ascii="宋体" w:eastAsia="宋体" w:hAnsi="宋体"/>
              <w:sz w:val="18"/>
              <w:szCs w:val="18"/>
            </w:rPr>
          </w:rPrChange>
        </w:rPr>
      </w:pPr>
      <w:r w:rsidRPr="00AA56DE">
        <w:rPr>
          <w:rFonts w:ascii="宋体" w:eastAsia="宋体" w:hAnsi="宋体"/>
          <w:color w:val="FF0000"/>
          <w:sz w:val="18"/>
          <w:szCs w:val="18"/>
          <w:rPrChange w:id="264" w:author="sszhu" w:date="2019-05-03T02:10:00Z">
            <w:rPr>
              <w:rFonts w:ascii="宋体" w:eastAsia="宋体" w:hAnsi="宋体"/>
              <w:sz w:val="18"/>
              <w:szCs w:val="18"/>
            </w:rPr>
          </w:rPrChange>
        </w:rPr>
        <w:t>[9]</w:t>
      </w:r>
      <w:r w:rsidR="00FD36DA" w:rsidRPr="00AA56DE">
        <w:rPr>
          <w:rFonts w:ascii="宋体" w:eastAsia="宋体" w:hAnsi="宋体"/>
          <w:color w:val="FF0000"/>
          <w:sz w:val="18"/>
          <w:szCs w:val="18"/>
          <w:rPrChange w:id="265" w:author="sszhu" w:date="2019-05-03T02:10:00Z">
            <w:rPr>
              <w:rFonts w:ascii="宋体" w:eastAsia="宋体" w:hAnsi="宋体"/>
              <w:sz w:val="18"/>
              <w:szCs w:val="18"/>
            </w:rPr>
          </w:rPrChange>
        </w:rPr>
        <w:t xml:space="preserve"> </w:t>
      </w:r>
      <w:r w:rsidRPr="00AA56DE">
        <w:rPr>
          <w:rFonts w:ascii="宋体" w:eastAsia="宋体" w:hAnsi="宋体"/>
          <w:color w:val="FF0000"/>
          <w:sz w:val="18"/>
          <w:szCs w:val="18"/>
          <w:rPrChange w:id="266" w:author="sszhu" w:date="2019-05-03T02:10:00Z">
            <w:rPr>
              <w:rFonts w:ascii="宋体" w:eastAsia="宋体" w:hAnsi="宋体"/>
              <w:sz w:val="18"/>
              <w:szCs w:val="18"/>
            </w:rPr>
          </w:rPrChange>
        </w:rPr>
        <w:t>邵奇峰,金澈清,张召,钱卫宁,周傲英.区块链技术:架构及进展[J].计算机学报,2018,41(05):969-988.</w:t>
      </w:r>
    </w:p>
    <w:p w:rsidR="001F0D73" w:rsidRPr="00AA56DE" w:rsidRDefault="008953B1" w:rsidP="001F0D73">
      <w:pPr>
        <w:rPr>
          <w:rFonts w:ascii="宋体" w:eastAsia="宋体" w:hAnsi="宋体"/>
          <w:color w:val="FF0000"/>
          <w:sz w:val="18"/>
          <w:szCs w:val="18"/>
          <w:rPrChange w:id="267" w:author="sszhu" w:date="2019-05-03T02:10:00Z">
            <w:rPr>
              <w:rFonts w:ascii="宋体" w:eastAsia="宋体" w:hAnsi="宋体"/>
              <w:sz w:val="18"/>
              <w:szCs w:val="18"/>
            </w:rPr>
          </w:rPrChange>
        </w:rPr>
      </w:pPr>
      <w:r w:rsidRPr="00AA56DE">
        <w:rPr>
          <w:rFonts w:ascii="宋体" w:eastAsia="宋体" w:hAnsi="宋体"/>
          <w:color w:val="FF0000"/>
          <w:sz w:val="18"/>
          <w:szCs w:val="18"/>
          <w:rPrChange w:id="268" w:author="sszhu" w:date="2019-05-03T02:10:00Z">
            <w:rPr>
              <w:rFonts w:ascii="宋体" w:eastAsia="宋体" w:hAnsi="宋体"/>
              <w:sz w:val="18"/>
              <w:szCs w:val="18"/>
            </w:rPr>
          </w:rPrChange>
        </w:rPr>
        <w:t>[10]</w:t>
      </w:r>
      <w:r w:rsidR="00FD36DA" w:rsidRPr="00AA56DE">
        <w:rPr>
          <w:rFonts w:ascii="宋体" w:eastAsia="宋体" w:hAnsi="宋体"/>
          <w:color w:val="FF0000"/>
          <w:sz w:val="18"/>
          <w:szCs w:val="18"/>
          <w:rPrChange w:id="269" w:author="sszhu" w:date="2019-05-03T02:10:00Z">
            <w:rPr>
              <w:rFonts w:ascii="宋体" w:eastAsia="宋体" w:hAnsi="宋体"/>
              <w:sz w:val="18"/>
              <w:szCs w:val="18"/>
            </w:rPr>
          </w:rPrChange>
        </w:rPr>
        <w:t xml:space="preserve"> </w:t>
      </w:r>
      <w:r w:rsidRPr="00AA56DE">
        <w:rPr>
          <w:rFonts w:ascii="宋体" w:eastAsia="宋体" w:hAnsi="宋体"/>
          <w:color w:val="FF0000"/>
          <w:sz w:val="18"/>
          <w:szCs w:val="18"/>
          <w:rPrChange w:id="270" w:author="sszhu" w:date="2019-05-03T02:10:00Z">
            <w:rPr>
              <w:rFonts w:ascii="宋体" w:eastAsia="宋体" w:hAnsi="宋体"/>
              <w:sz w:val="18"/>
              <w:szCs w:val="18"/>
            </w:rPr>
          </w:rPrChange>
        </w:rPr>
        <w:t>徐健,陈志德,龚平,王可可.基于区块链网络的医疗记录安全储存访问方案[J/OL].计算机应用:1-8[2019-04-27].http://kns.cnki.net/kcms/detail/51.1307.TP.20190121.1013.058.html.</w:t>
      </w:r>
    </w:p>
    <w:p w:rsidR="001D32BC" w:rsidRPr="00AA56DE" w:rsidRDefault="001D32BC" w:rsidP="001D32BC">
      <w:pPr>
        <w:widowControl/>
        <w:jc w:val="left"/>
        <w:rPr>
          <w:rFonts w:ascii="宋体" w:eastAsia="宋体" w:hAnsi="宋体" w:cs="宋体"/>
          <w:color w:val="FF0000"/>
          <w:kern w:val="0"/>
          <w:sz w:val="18"/>
          <w:szCs w:val="18"/>
          <w:rPrChange w:id="271" w:author="sszhu" w:date="2019-05-03T02:10:00Z">
            <w:rPr>
              <w:rFonts w:ascii="宋体" w:eastAsia="宋体" w:hAnsi="宋体" w:cs="宋体"/>
              <w:kern w:val="0"/>
              <w:sz w:val="18"/>
              <w:szCs w:val="18"/>
            </w:rPr>
          </w:rPrChange>
        </w:rPr>
      </w:pPr>
      <w:r w:rsidRPr="00AA56DE">
        <w:rPr>
          <w:rFonts w:ascii="宋体" w:eastAsia="宋体" w:hAnsi="宋体" w:cs="Arial"/>
          <w:color w:val="FF0000"/>
          <w:kern w:val="0"/>
          <w:sz w:val="18"/>
          <w:szCs w:val="18"/>
          <w:shd w:val="clear" w:color="auto" w:fill="FFFFFF"/>
          <w:rPrChange w:id="272" w:author="sszhu" w:date="2019-05-03T02:10:00Z">
            <w:rPr>
              <w:rFonts w:ascii="宋体" w:eastAsia="宋体" w:hAnsi="宋体" w:cs="Arial"/>
              <w:color w:val="333333"/>
              <w:kern w:val="0"/>
              <w:sz w:val="18"/>
              <w:szCs w:val="18"/>
              <w:shd w:val="clear" w:color="auto" w:fill="FFFFFF"/>
            </w:rPr>
          </w:rPrChange>
        </w:rPr>
        <w:t>[11]</w:t>
      </w:r>
      <w:r w:rsidR="00ED192E" w:rsidRPr="00AA56DE">
        <w:rPr>
          <w:rFonts w:ascii="宋体" w:eastAsia="宋体" w:hAnsi="宋体" w:cs="Arial"/>
          <w:color w:val="FF0000"/>
          <w:kern w:val="0"/>
          <w:sz w:val="18"/>
          <w:szCs w:val="18"/>
          <w:shd w:val="clear" w:color="auto" w:fill="FFFFFF"/>
          <w:rPrChange w:id="273" w:author="sszhu" w:date="2019-05-03T02:10:00Z">
            <w:rPr>
              <w:rFonts w:ascii="宋体" w:eastAsia="宋体" w:hAnsi="宋体" w:cs="Arial"/>
              <w:color w:val="333333"/>
              <w:kern w:val="0"/>
              <w:sz w:val="18"/>
              <w:szCs w:val="18"/>
              <w:shd w:val="clear" w:color="auto" w:fill="FFFFFF"/>
            </w:rPr>
          </w:rPrChange>
        </w:rPr>
        <w:t xml:space="preserve"> </w:t>
      </w:r>
      <w:r w:rsidRPr="00AA56DE">
        <w:rPr>
          <w:rFonts w:ascii="宋体" w:eastAsia="宋体" w:hAnsi="宋体" w:cs="Arial"/>
          <w:color w:val="FF0000"/>
          <w:kern w:val="0"/>
          <w:sz w:val="18"/>
          <w:szCs w:val="18"/>
          <w:shd w:val="clear" w:color="auto" w:fill="FFFFFF"/>
          <w:rPrChange w:id="274" w:author="sszhu" w:date="2019-05-03T02:10:00Z">
            <w:rPr>
              <w:rFonts w:ascii="宋体" w:eastAsia="宋体" w:hAnsi="宋体" w:cs="Arial"/>
              <w:color w:val="333333"/>
              <w:kern w:val="0"/>
              <w:sz w:val="18"/>
              <w:szCs w:val="18"/>
              <w:shd w:val="clear" w:color="auto" w:fill="FFFFFF"/>
            </w:rPr>
          </w:rPrChange>
        </w:rPr>
        <w:t>祝烈煌,高峰,沈蒙,李艳东,郑宝昆,毛洪亮,吴震.区块链隐私保护研究综述[J].计算机研究与发展,2017,54(10):2170-2186.</w:t>
      </w:r>
    </w:p>
    <w:bookmarkEnd w:id="242"/>
    <w:p w:rsidR="001D32BC" w:rsidRPr="00AA56DE" w:rsidRDefault="001D32BC" w:rsidP="001F0D73">
      <w:pPr>
        <w:rPr>
          <w:rFonts w:ascii="宋体" w:eastAsia="宋体" w:hAnsi="宋体"/>
          <w:color w:val="FF0000"/>
          <w:sz w:val="18"/>
          <w:szCs w:val="18"/>
          <w:rPrChange w:id="275" w:author="sszhu" w:date="2019-05-03T02:10:00Z">
            <w:rPr>
              <w:rFonts w:ascii="宋体" w:eastAsia="宋体" w:hAnsi="宋体"/>
              <w:sz w:val="18"/>
              <w:szCs w:val="18"/>
            </w:rPr>
          </w:rPrChange>
        </w:rPr>
      </w:pPr>
    </w:p>
    <w:sectPr w:rsidR="001D32BC" w:rsidRPr="00AA56DE"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Y19+ZFRF8c">
    <w:altName w:val="Cambria"/>
    <w:charset w:val="00"/>
    <w:family w:val="roman"/>
    <w:pitch w:val="default"/>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szhu">
    <w15:presenceInfo w15:providerId="None" w15:userId="ssz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3342"/>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61E9"/>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3BCC"/>
    <w:rsid w:val="008953B1"/>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45CEE"/>
    <w:rsid w:val="00A509E0"/>
    <w:rsid w:val="00A51343"/>
    <w:rsid w:val="00A55F7C"/>
    <w:rsid w:val="00A64F6C"/>
    <w:rsid w:val="00A70CDD"/>
    <w:rsid w:val="00A756EF"/>
    <w:rsid w:val="00A75FAA"/>
    <w:rsid w:val="00A75FDF"/>
    <w:rsid w:val="00A937A7"/>
    <w:rsid w:val="00A95936"/>
    <w:rsid w:val="00AA56DE"/>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235C"/>
    <w:rsid w:val="00F543FC"/>
    <w:rsid w:val="00F62A7B"/>
    <w:rsid w:val="00F6521B"/>
    <w:rsid w:val="00F66D5A"/>
    <w:rsid w:val="00F67CBD"/>
    <w:rsid w:val="00F67FE5"/>
    <w:rsid w:val="00F84A0C"/>
    <w:rsid w:val="00F93380"/>
    <w:rsid w:val="00F966F8"/>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194D"/>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3E424"/>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microsoft.com/office/2011/relationships/people" Target="peop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75577-52C7-4671-AFFD-9D0F77321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46</Pages>
  <Words>4819</Words>
  <Characters>27471</Characters>
  <Application>Microsoft Office Word</Application>
  <DocSecurity>0</DocSecurity>
  <Lines>228</Lines>
  <Paragraphs>64</Paragraphs>
  <ScaleCrop>false</ScaleCrop>
  <Company/>
  <LinksUpToDate>false</LinksUpToDate>
  <CharactersWithSpaces>32226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sszhu</cp:lastModifiedBy>
  <cp:revision>3</cp:revision>
  <dcterms:created xsi:type="dcterms:W3CDTF">2019-05-02T18:06:00Z</dcterms:created>
  <dcterms:modified xsi:type="dcterms:W3CDTF">2019-05-02T18:10:00Z</dcterms:modified>
</cp:coreProperties>
</file>